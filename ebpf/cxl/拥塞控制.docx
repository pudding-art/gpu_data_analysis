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768BB" w:rsidRPr="00511E5D" w:rsidRDefault="008D4A65">
      <w:pPr>
        <w:rPr>
          <w:rFonts w:ascii="Times New Roman" w:hAnsi="Times New Roman" w:cs="Times New Roman"/>
        </w:rPr>
      </w:pPr>
      <w:r w:rsidRPr="00511E5D">
        <w:rPr>
          <w:rFonts w:ascii="Times New Roman" w:hAnsi="Times New Roman" w:cs="Times New Roman"/>
          <w:noProof/>
        </w:rPr>
        <w:drawing>
          <wp:inline distT="0" distB="0" distL="0" distR="0" wp14:anchorId="406D796C" wp14:editId="22E6C9EB">
            <wp:extent cx="5274310" cy="3044190"/>
            <wp:effectExtent l="0" t="0" r="0" b="3810"/>
            <wp:docPr id="740090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0562" name=""/>
                    <pic:cNvPicPr/>
                  </pic:nvPicPr>
                  <pic:blipFill>
                    <a:blip r:embed="rId5"/>
                    <a:stretch>
                      <a:fillRect/>
                    </a:stretch>
                  </pic:blipFill>
                  <pic:spPr>
                    <a:xfrm>
                      <a:off x="0" y="0"/>
                      <a:ext cx="5274310" cy="3044190"/>
                    </a:xfrm>
                    <a:prstGeom prst="rect">
                      <a:avLst/>
                    </a:prstGeom>
                  </pic:spPr>
                </pic:pic>
              </a:graphicData>
            </a:graphic>
          </wp:inline>
        </w:drawing>
      </w:r>
    </w:p>
    <w:p w:rsidR="00256302" w:rsidRPr="00511E5D" w:rsidRDefault="00256302">
      <w:pPr>
        <w:rPr>
          <w:rFonts w:ascii="Times New Roman" w:hAnsi="Times New Roman" w:cs="Times New Roman"/>
        </w:rPr>
      </w:pPr>
      <w:r w:rsidRPr="00511E5D">
        <w:rPr>
          <w:rFonts w:ascii="Times New Roman" w:hAnsi="Times New Roman" w:cs="Times New Roman"/>
        </w:rPr>
        <w:t>stream</w:t>
      </w:r>
      <w:r w:rsidRPr="00511E5D">
        <w:rPr>
          <w:rFonts w:ascii="Times New Roman" w:hAnsi="Times New Roman" w:cs="Times New Roman"/>
        </w:rPr>
        <w:t>四种测试都差不多；</w:t>
      </w:r>
    </w:p>
    <w:p w:rsidR="00256302" w:rsidRPr="00511E5D" w:rsidRDefault="000C49DB">
      <w:pPr>
        <w:rPr>
          <w:rFonts w:ascii="Times New Roman" w:hAnsi="Times New Roman" w:cs="Times New Roman"/>
        </w:rPr>
      </w:pPr>
      <w:r w:rsidRPr="00511E5D">
        <w:rPr>
          <w:rFonts w:ascii="Times New Roman" w:hAnsi="Times New Roman" w:cs="Times New Roman"/>
        </w:rPr>
        <w:t>但是确实没有多线程测试的细节；</w:t>
      </w:r>
    </w:p>
    <w:p w:rsidR="000C49DB" w:rsidRPr="00511E5D" w:rsidRDefault="00057324">
      <w:pPr>
        <w:rPr>
          <w:rFonts w:ascii="Times New Roman" w:hAnsi="Times New Roman" w:cs="Times New Roman"/>
        </w:rPr>
      </w:pPr>
      <w:r w:rsidRPr="00511E5D">
        <w:rPr>
          <w:rFonts w:ascii="Times New Roman" w:hAnsi="Times New Roman" w:cs="Times New Roman"/>
        </w:rPr>
        <w:t>现在看到的大多数论文并没有体现出多线程访问后性能下降的问题，有一个就是考虑多线程访问</w:t>
      </w:r>
      <w:r w:rsidRPr="00511E5D">
        <w:rPr>
          <w:rFonts w:ascii="Times New Roman" w:hAnsi="Times New Roman" w:cs="Times New Roman"/>
        </w:rPr>
        <w:t>CXL memory</w:t>
      </w:r>
      <w:r w:rsidRPr="00511E5D">
        <w:rPr>
          <w:rFonts w:ascii="Times New Roman" w:hAnsi="Times New Roman" w:cs="Times New Roman"/>
        </w:rPr>
        <w:t>达到</w:t>
      </w:r>
      <w:r w:rsidRPr="00511E5D">
        <w:rPr>
          <w:rFonts w:ascii="Times New Roman" w:hAnsi="Times New Roman" w:cs="Times New Roman"/>
        </w:rPr>
        <w:t>CXL</w:t>
      </w:r>
      <w:r w:rsidRPr="00511E5D">
        <w:rPr>
          <w:rFonts w:ascii="Times New Roman" w:hAnsi="Times New Roman" w:cs="Times New Roman"/>
        </w:rPr>
        <w:t>接口的带宽上限之后，就保持不变，不会出现下降的情况。但是现在如何模拟多个</w:t>
      </w:r>
      <w:r w:rsidRPr="00511E5D">
        <w:rPr>
          <w:rFonts w:ascii="Times New Roman" w:hAnsi="Times New Roman" w:cs="Times New Roman"/>
        </w:rPr>
        <w:t>hos</w:t>
      </w:r>
      <w:r w:rsidR="00C24703" w:rsidRPr="00511E5D">
        <w:rPr>
          <w:rFonts w:ascii="Times New Roman" w:hAnsi="Times New Roman" w:cs="Times New Roman"/>
        </w:rPr>
        <w:t>t</w:t>
      </w:r>
      <w:r w:rsidRPr="00511E5D">
        <w:rPr>
          <w:rFonts w:ascii="Times New Roman" w:hAnsi="Times New Roman" w:cs="Times New Roman"/>
        </w:rPr>
        <w:t>访问一个设备的性能测量呢？</w:t>
      </w:r>
    </w:p>
    <w:p w:rsidR="00057324" w:rsidRPr="001731B3" w:rsidRDefault="00000000">
      <w:pPr>
        <w:rPr>
          <w:rFonts w:ascii="Times New Roman" w:hAnsi="Times New Roman" w:cs="Times New Roman"/>
          <w:strike/>
        </w:rPr>
      </w:pPr>
      <w:hyperlink r:id="rId6" w:history="1">
        <w:r w:rsidR="00C24703" w:rsidRPr="001731B3">
          <w:rPr>
            <w:rStyle w:val="a3"/>
            <w:rFonts w:ascii="Times New Roman" w:hAnsi="Times New Roman" w:cs="Times New Roman"/>
            <w:strike/>
          </w:rPr>
          <w:t>https://blog.yufeng.info/archives/1511</w:t>
        </w:r>
      </w:hyperlink>
    </w:p>
    <w:p w:rsidR="00C24703" w:rsidRPr="001731B3" w:rsidRDefault="00C24703">
      <w:pPr>
        <w:rPr>
          <w:rFonts w:ascii="Times New Roman" w:hAnsi="Times New Roman" w:cs="Times New Roman"/>
          <w:strike/>
        </w:rPr>
      </w:pPr>
      <w:r w:rsidRPr="001731B3">
        <w:rPr>
          <w:rFonts w:ascii="Times New Roman" w:hAnsi="Times New Roman" w:cs="Times New Roman"/>
          <w:strike/>
        </w:rPr>
        <w:t>详解服务器内存带宽计算和使用情况测量</w:t>
      </w:r>
    </w:p>
    <w:p w:rsidR="00131D9B" w:rsidRPr="00511E5D" w:rsidRDefault="00C24703">
      <w:pPr>
        <w:rPr>
          <w:rFonts w:ascii="Times New Roman" w:hAnsi="Times New Roman" w:cs="Times New Roman"/>
          <w:color w:val="555555"/>
          <w:sz w:val="18"/>
          <w:szCs w:val="18"/>
          <w:shd w:val="clear" w:color="auto" w:fill="FFFFFF"/>
        </w:rPr>
      </w:pPr>
      <w:r w:rsidRPr="00511E5D">
        <w:rPr>
          <w:rFonts w:ascii="Times New Roman" w:hAnsi="Times New Roman" w:cs="Times New Roman"/>
          <w:color w:val="555555"/>
          <w:sz w:val="18"/>
          <w:szCs w:val="18"/>
          <w:shd w:val="clear" w:color="auto" w:fill="FFFFFF"/>
        </w:rPr>
        <w:t>在</w:t>
      </w:r>
      <w:r w:rsidRPr="00511E5D">
        <w:rPr>
          <w:rFonts w:ascii="Times New Roman" w:hAnsi="Times New Roman" w:cs="Times New Roman"/>
          <w:color w:val="555555"/>
          <w:sz w:val="18"/>
          <w:szCs w:val="18"/>
          <w:shd w:val="clear" w:color="auto" w:fill="FFFFFF"/>
        </w:rPr>
        <w:t>Linux</w:t>
      </w:r>
      <w:r w:rsidRPr="00511E5D">
        <w:rPr>
          <w:rFonts w:ascii="Times New Roman" w:hAnsi="Times New Roman" w:cs="Times New Roman"/>
          <w:color w:val="555555"/>
          <w:sz w:val="18"/>
          <w:szCs w:val="18"/>
          <w:shd w:val="clear" w:color="auto" w:fill="FFFFFF"/>
        </w:rPr>
        <w:t>下</w:t>
      </w:r>
      <w:r w:rsidRPr="00511E5D">
        <w:rPr>
          <w:rFonts w:ascii="Times New Roman" w:hAnsi="Times New Roman" w:cs="Times New Roman"/>
          <w:color w:val="555555"/>
          <w:sz w:val="18"/>
          <w:szCs w:val="18"/>
          <w:shd w:val="clear" w:color="auto" w:fill="FFFFFF"/>
        </w:rPr>
        <w:t>CPU</w:t>
      </w:r>
      <w:r w:rsidRPr="00511E5D">
        <w:rPr>
          <w:rFonts w:ascii="Times New Roman" w:hAnsi="Times New Roman" w:cs="Times New Roman"/>
          <w:color w:val="555555"/>
          <w:sz w:val="18"/>
          <w:szCs w:val="18"/>
          <w:shd w:val="clear" w:color="auto" w:fill="FFFFFF"/>
        </w:rPr>
        <w:t>的使用情况有</w:t>
      </w:r>
      <w:r w:rsidRPr="00511E5D">
        <w:rPr>
          <w:rFonts w:ascii="Times New Roman" w:hAnsi="Times New Roman" w:cs="Times New Roman"/>
          <w:color w:val="555555"/>
          <w:sz w:val="18"/>
          <w:szCs w:val="18"/>
          <w:shd w:val="clear" w:color="auto" w:fill="FFFFFF"/>
        </w:rPr>
        <w:t>top</w:t>
      </w:r>
      <w:r w:rsidRPr="00511E5D">
        <w:rPr>
          <w:rFonts w:ascii="Times New Roman" w:hAnsi="Times New Roman" w:cs="Times New Roman"/>
          <w:color w:val="555555"/>
          <w:sz w:val="18"/>
          <w:szCs w:val="18"/>
          <w:shd w:val="clear" w:color="auto" w:fill="FFFFFF"/>
        </w:rPr>
        <w:t>工具</w:t>
      </w:r>
      <w:r w:rsidRPr="00511E5D">
        <w:rPr>
          <w:rFonts w:ascii="Times New Roman" w:hAnsi="Times New Roman" w:cs="Times New Roman"/>
          <w:color w:val="555555"/>
          <w:sz w:val="18"/>
          <w:szCs w:val="18"/>
          <w:shd w:val="clear" w:color="auto" w:fill="FFFFFF"/>
        </w:rPr>
        <w:t>, IO</w:t>
      </w:r>
      <w:r w:rsidRPr="00511E5D">
        <w:rPr>
          <w:rFonts w:ascii="Times New Roman" w:hAnsi="Times New Roman" w:cs="Times New Roman"/>
          <w:color w:val="555555"/>
          <w:sz w:val="18"/>
          <w:szCs w:val="18"/>
          <w:shd w:val="clear" w:color="auto" w:fill="FFFFFF"/>
        </w:rPr>
        <w:t>设备的使用情况有</w:t>
      </w:r>
      <w:proofErr w:type="spellStart"/>
      <w:r w:rsidRPr="00511E5D">
        <w:rPr>
          <w:rFonts w:ascii="Times New Roman" w:hAnsi="Times New Roman" w:cs="Times New Roman"/>
          <w:color w:val="555555"/>
          <w:sz w:val="18"/>
          <w:szCs w:val="18"/>
          <w:shd w:val="clear" w:color="auto" w:fill="FFFFFF"/>
        </w:rPr>
        <w:t>iostat</w:t>
      </w:r>
      <w:proofErr w:type="spellEnd"/>
      <w:r w:rsidRPr="00511E5D">
        <w:rPr>
          <w:rFonts w:ascii="Times New Roman" w:hAnsi="Times New Roman" w:cs="Times New Roman"/>
          <w:color w:val="555555"/>
          <w:sz w:val="18"/>
          <w:szCs w:val="18"/>
          <w:shd w:val="clear" w:color="auto" w:fill="FFFFFF"/>
        </w:rPr>
        <w:t>工具，就是没有内存使用情况的测量工具。</w:t>
      </w:r>
      <w:r w:rsidRPr="00511E5D">
        <w:rPr>
          <w:rFonts w:ascii="Times New Roman" w:hAnsi="Times New Roman" w:cs="Times New Roman"/>
          <w:color w:val="555555"/>
          <w:sz w:val="18"/>
          <w:szCs w:val="18"/>
          <w:shd w:val="clear" w:color="auto" w:fill="FFFFFF"/>
        </w:rPr>
        <w:t xml:space="preserve"> </w:t>
      </w:r>
      <w:r w:rsidRPr="00511E5D">
        <w:rPr>
          <w:rFonts w:ascii="Times New Roman" w:hAnsi="Times New Roman" w:cs="Times New Roman"/>
          <w:color w:val="555555"/>
          <w:sz w:val="18"/>
          <w:szCs w:val="18"/>
          <w:shd w:val="clear" w:color="auto" w:fill="FFFFFF"/>
        </w:rPr>
        <w:t>我们可以看到大量的</w:t>
      </w:r>
      <w:proofErr w:type="spellStart"/>
      <w:r w:rsidRPr="00511E5D">
        <w:rPr>
          <w:rFonts w:ascii="Times New Roman" w:hAnsi="Times New Roman" w:cs="Times New Roman"/>
          <w:color w:val="555555"/>
          <w:sz w:val="18"/>
          <w:szCs w:val="18"/>
          <w:shd w:val="clear" w:color="auto" w:fill="FFFFFF"/>
        </w:rPr>
        <w:t>memcpy</w:t>
      </w:r>
      <w:proofErr w:type="spellEnd"/>
      <w:r w:rsidRPr="00511E5D">
        <w:rPr>
          <w:rFonts w:ascii="Times New Roman" w:hAnsi="Times New Roman" w:cs="Times New Roman"/>
          <w:color w:val="555555"/>
          <w:sz w:val="18"/>
          <w:szCs w:val="18"/>
          <w:shd w:val="clear" w:color="auto" w:fill="FFFFFF"/>
        </w:rPr>
        <w:t>和字符串拷贝（可以用</w:t>
      </w:r>
      <w:proofErr w:type="spellStart"/>
      <w:r w:rsidRPr="00511E5D">
        <w:rPr>
          <w:rFonts w:ascii="Times New Roman" w:hAnsi="Times New Roman" w:cs="Times New Roman"/>
          <w:color w:val="555555"/>
          <w:sz w:val="18"/>
          <w:szCs w:val="18"/>
          <w:shd w:val="clear" w:color="auto" w:fill="FFFFFF"/>
        </w:rPr>
        <w:t>systemtap</w:t>
      </w:r>
      <w:proofErr w:type="spellEnd"/>
      <w:r w:rsidRPr="00511E5D">
        <w:rPr>
          <w:rFonts w:ascii="Times New Roman" w:hAnsi="Times New Roman" w:cs="Times New Roman"/>
          <w:color w:val="555555"/>
          <w:sz w:val="18"/>
          <w:szCs w:val="18"/>
          <w:shd w:val="clear" w:color="auto" w:fill="FFFFFF"/>
        </w:rPr>
        <w:t>来测量），但是像简单的数据移动操作就无法统计，我们希望在</w:t>
      </w:r>
      <w:r w:rsidRPr="00511E5D">
        <w:rPr>
          <w:rFonts w:ascii="Times New Roman" w:hAnsi="Times New Roman" w:cs="Times New Roman"/>
          <w:b/>
          <w:bCs/>
          <w:color w:val="555555"/>
          <w:sz w:val="18"/>
          <w:szCs w:val="18"/>
          <w:shd w:val="clear" w:color="auto" w:fill="FFFFFF"/>
        </w:rPr>
        <w:t>硬件层面</w:t>
      </w:r>
      <w:r w:rsidRPr="00511E5D">
        <w:rPr>
          <w:rFonts w:ascii="Times New Roman" w:hAnsi="Times New Roman" w:cs="Times New Roman"/>
          <w:color w:val="555555"/>
          <w:sz w:val="18"/>
          <w:szCs w:val="18"/>
          <w:shd w:val="clear" w:color="auto" w:fill="FFFFFF"/>
        </w:rPr>
        <w:t>有办法可以查到</w:t>
      </w:r>
      <w:r w:rsidRPr="00511E5D">
        <w:rPr>
          <w:rFonts w:ascii="Times New Roman" w:hAnsi="Times New Roman" w:cs="Times New Roman"/>
          <w:b/>
          <w:bCs/>
          <w:color w:val="555555"/>
          <w:sz w:val="18"/>
          <w:szCs w:val="18"/>
          <w:shd w:val="clear" w:color="auto" w:fill="FFFFFF"/>
        </w:rPr>
        <w:t>CPU</w:t>
      </w:r>
      <w:r w:rsidRPr="00511E5D">
        <w:rPr>
          <w:rFonts w:ascii="Times New Roman" w:hAnsi="Times New Roman" w:cs="Times New Roman"/>
          <w:b/>
          <w:bCs/>
          <w:color w:val="555555"/>
          <w:sz w:val="18"/>
          <w:szCs w:val="18"/>
          <w:shd w:val="clear" w:color="auto" w:fill="FFFFFF"/>
        </w:rPr>
        <w:t>在过去的一段时间内总共对主存系统发起了多少读写字节数</w:t>
      </w:r>
      <w:r w:rsidRPr="00511E5D">
        <w:rPr>
          <w:rFonts w:ascii="Times New Roman" w:hAnsi="Times New Roman" w:cs="Times New Roman"/>
          <w:color w:val="555555"/>
          <w:sz w:val="18"/>
          <w:szCs w:val="18"/>
          <w:shd w:val="clear" w:color="auto" w:fill="FFFFFF"/>
        </w:rPr>
        <w:t>。</w:t>
      </w:r>
    </w:p>
    <w:p w:rsidR="006071C7" w:rsidRPr="00FD7FFA" w:rsidRDefault="00922AD9" w:rsidP="006071C7">
      <w:pPr>
        <w:rPr>
          <w:rFonts w:ascii="Times New Roman" w:hAnsi="Times New Roman" w:cs="Times New Roman"/>
          <w:color w:val="555555"/>
          <w:sz w:val="18"/>
          <w:szCs w:val="18"/>
          <w:shd w:val="clear" w:color="auto" w:fill="FFFFFF"/>
        </w:rPr>
      </w:pPr>
      <w:r w:rsidRPr="00511E5D">
        <w:rPr>
          <w:rFonts w:ascii="Times New Roman" w:hAnsi="Times New Roman" w:cs="Times New Roman"/>
          <w:color w:val="555555"/>
          <w:sz w:val="18"/>
          <w:szCs w:val="18"/>
          <w:shd w:val="clear" w:color="auto" w:fill="FFFFFF"/>
        </w:rPr>
        <w:t>ubuntu</w:t>
      </w:r>
      <w:r w:rsidRPr="00511E5D">
        <w:rPr>
          <w:rFonts w:ascii="Times New Roman" w:hAnsi="Times New Roman" w:cs="Times New Roman"/>
          <w:color w:val="555555"/>
          <w:sz w:val="18"/>
          <w:szCs w:val="18"/>
          <w:shd w:val="clear" w:color="auto" w:fill="FFFFFF"/>
        </w:rPr>
        <w:t>查看当前</w:t>
      </w:r>
      <w:r w:rsidRPr="00511E5D">
        <w:rPr>
          <w:rFonts w:ascii="Times New Roman" w:hAnsi="Times New Roman" w:cs="Times New Roman"/>
          <w:color w:val="555555"/>
          <w:sz w:val="18"/>
          <w:szCs w:val="18"/>
          <w:shd w:val="clear" w:color="auto" w:fill="FFFFFF"/>
        </w:rPr>
        <w:t>v7</w:t>
      </w:r>
      <w:r w:rsidRPr="00511E5D">
        <w:rPr>
          <w:rFonts w:ascii="Times New Roman" w:hAnsi="Times New Roman" w:cs="Times New Roman"/>
          <w:color w:val="555555"/>
          <w:sz w:val="18"/>
          <w:szCs w:val="18"/>
          <w:shd w:val="clear" w:color="auto" w:fill="FFFFFF"/>
        </w:rPr>
        <w:t>服务器配置</w:t>
      </w:r>
    </w:p>
    <w:p w:rsidR="002F211B" w:rsidRPr="00511E5D" w:rsidRDefault="002F211B" w:rsidP="006071C7">
      <w:pPr>
        <w:rPr>
          <w:rFonts w:ascii="Times New Roman" w:hAnsi="Times New Roman" w:cs="Times New Roman"/>
        </w:rPr>
      </w:pPr>
      <w:r w:rsidRPr="00511E5D">
        <w:rPr>
          <w:rFonts w:ascii="Times New Roman" w:hAnsi="Times New Roman" w:cs="Times New Roman"/>
          <w:noProof/>
        </w:rPr>
        <w:drawing>
          <wp:inline distT="0" distB="0" distL="0" distR="0">
            <wp:extent cx="4254500" cy="2387600"/>
            <wp:effectExtent l="0" t="0" r="0" b="0"/>
            <wp:docPr id="1396787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87143" name="图片 1396787143"/>
                    <pic:cNvPicPr/>
                  </pic:nvPicPr>
                  <pic:blipFill>
                    <a:blip r:embed="rId7">
                      <a:extLst>
                        <a:ext uri="{28A0092B-C50C-407E-A947-70E740481C1C}">
                          <a14:useLocalDpi xmlns:a14="http://schemas.microsoft.com/office/drawing/2010/main" val="0"/>
                        </a:ext>
                      </a:extLst>
                    </a:blip>
                    <a:stretch>
                      <a:fillRect/>
                    </a:stretch>
                  </pic:blipFill>
                  <pic:spPr>
                    <a:xfrm>
                      <a:off x="0" y="0"/>
                      <a:ext cx="4254500" cy="2387600"/>
                    </a:xfrm>
                    <a:prstGeom prst="rect">
                      <a:avLst/>
                    </a:prstGeom>
                  </pic:spPr>
                </pic:pic>
              </a:graphicData>
            </a:graphic>
          </wp:inline>
        </w:drawing>
      </w:r>
    </w:p>
    <w:p w:rsidR="006071C7" w:rsidRPr="00511E5D" w:rsidRDefault="006071C7" w:rsidP="006071C7">
      <w:pPr>
        <w:rPr>
          <w:rFonts w:ascii="Times New Roman" w:hAnsi="Times New Roman" w:cs="Times New Roman"/>
        </w:rPr>
      </w:pPr>
      <w:r w:rsidRPr="00511E5D">
        <w:rPr>
          <w:rFonts w:ascii="Times New Roman" w:hAnsi="Times New Roman" w:cs="Times New Roman"/>
        </w:rPr>
        <w:t>但是不知道现在的</w:t>
      </w:r>
      <w:r w:rsidRPr="00511E5D">
        <w:rPr>
          <w:rFonts w:ascii="Times New Roman" w:hAnsi="Times New Roman" w:cs="Times New Roman"/>
        </w:rPr>
        <w:t xml:space="preserve">Intel I-series </w:t>
      </w:r>
      <w:proofErr w:type="spellStart"/>
      <w:r w:rsidRPr="00511E5D">
        <w:rPr>
          <w:rFonts w:ascii="Times New Roman" w:hAnsi="Times New Roman" w:cs="Times New Roman"/>
        </w:rPr>
        <w:t>Agilex</w:t>
      </w:r>
      <w:proofErr w:type="spellEnd"/>
      <w:r w:rsidRPr="00511E5D">
        <w:rPr>
          <w:rFonts w:ascii="Times New Roman" w:hAnsi="Times New Roman" w:cs="Times New Roman"/>
        </w:rPr>
        <w:t xml:space="preserve"> FPGA</w:t>
      </w:r>
      <w:r w:rsidRPr="00511E5D">
        <w:rPr>
          <w:rFonts w:ascii="Times New Roman" w:hAnsi="Times New Roman" w:cs="Times New Roman"/>
        </w:rPr>
        <w:t>接到的</w:t>
      </w:r>
      <w:r w:rsidRPr="00511E5D">
        <w:rPr>
          <w:rFonts w:ascii="Times New Roman" w:hAnsi="Times New Roman" w:cs="Times New Roman"/>
        </w:rPr>
        <w:t>DDR4</w:t>
      </w:r>
      <w:r w:rsidRPr="00511E5D">
        <w:rPr>
          <w:rFonts w:ascii="Times New Roman" w:hAnsi="Times New Roman" w:cs="Times New Roman"/>
        </w:rPr>
        <w:t>内存控制器是几通道的？</w:t>
      </w:r>
    </w:p>
    <w:p w:rsidR="006071C7" w:rsidRPr="00511E5D" w:rsidRDefault="006071C7">
      <w:pPr>
        <w:rPr>
          <w:rFonts w:ascii="Times New Roman" w:hAnsi="Times New Roman" w:cs="Times New Roman"/>
          <w:color w:val="555555"/>
          <w:sz w:val="18"/>
          <w:szCs w:val="18"/>
          <w:shd w:val="clear" w:color="auto" w:fill="FFFFFF"/>
        </w:rPr>
      </w:pPr>
    </w:p>
    <w:p w:rsidR="00922AD9" w:rsidRPr="00511E5D" w:rsidRDefault="00922AD9" w:rsidP="00922AD9">
      <w:pPr>
        <w:rPr>
          <w:rFonts w:ascii="Times New Roman" w:hAnsi="Times New Roman" w:cs="Times New Roman"/>
          <w:color w:val="555555"/>
          <w:sz w:val="18"/>
          <w:szCs w:val="18"/>
          <w:shd w:val="clear" w:color="auto" w:fill="FFFFFF"/>
        </w:rPr>
      </w:pPr>
      <w:r w:rsidRPr="00511E5D">
        <w:rPr>
          <w:rFonts w:ascii="Times New Roman" w:hAnsi="Times New Roman" w:cs="Times New Roman"/>
          <w:color w:val="555555"/>
          <w:sz w:val="18"/>
          <w:szCs w:val="18"/>
          <w:shd w:val="clear" w:color="auto" w:fill="FFFFFF"/>
        </w:rPr>
        <w:t>查看</w:t>
      </w:r>
      <w:r w:rsidRPr="00511E5D">
        <w:rPr>
          <w:rFonts w:ascii="Times New Roman" w:hAnsi="Times New Roman" w:cs="Times New Roman"/>
          <w:color w:val="555555"/>
          <w:sz w:val="18"/>
          <w:szCs w:val="18"/>
          <w:shd w:val="clear" w:color="auto" w:fill="FFFFFF"/>
        </w:rPr>
        <w:t>CPU</w:t>
      </w:r>
      <w:r w:rsidRPr="00511E5D">
        <w:rPr>
          <w:rFonts w:ascii="Times New Roman" w:hAnsi="Times New Roman" w:cs="Times New Roman"/>
          <w:color w:val="555555"/>
          <w:sz w:val="18"/>
          <w:szCs w:val="18"/>
          <w:shd w:val="clear" w:color="auto" w:fill="FFFFFF"/>
        </w:rPr>
        <w:t>型号</w:t>
      </w:r>
      <w:proofErr w:type="spellStart"/>
      <w:r w:rsidRPr="00511E5D">
        <w:rPr>
          <w:rFonts w:ascii="Times New Roman" w:hAnsi="Times New Roman" w:cs="Times New Roman"/>
          <w:color w:val="555555"/>
          <w:sz w:val="18"/>
          <w:szCs w:val="18"/>
          <w:shd w:val="clear" w:color="auto" w:fill="FFFFFF"/>
        </w:rPr>
        <w:t>lscpu</w:t>
      </w:r>
      <w:proofErr w:type="spellEnd"/>
    </w:p>
    <w:p w:rsidR="00C24703" w:rsidRPr="00511E5D" w:rsidRDefault="00922AD9">
      <w:pPr>
        <w:rPr>
          <w:rFonts w:ascii="Times New Roman" w:hAnsi="Times New Roman" w:cs="Times New Roman"/>
          <w:color w:val="555555"/>
          <w:sz w:val="18"/>
          <w:szCs w:val="18"/>
          <w:shd w:val="clear" w:color="auto" w:fill="FFFFFF"/>
        </w:rPr>
      </w:pPr>
      <w:r w:rsidRPr="00511E5D">
        <w:rPr>
          <w:rFonts w:ascii="Times New Roman" w:hAnsi="Times New Roman" w:cs="Times New Roman"/>
          <w:noProof/>
          <w:color w:val="555555"/>
          <w:sz w:val="18"/>
          <w:szCs w:val="18"/>
          <w:shd w:val="clear" w:color="auto" w:fill="FFFFFF"/>
        </w:rPr>
        <w:drawing>
          <wp:inline distT="0" distB="0" distL="0" distR="0" wp14:anchorId="4BD18A56" wp14:editId="4560E070">
            <wp:extent cx="4689764" cy="3017351"/>
            <wp:effectExtent l="0" t="0" r="0" b="5715"/>
            <wp:docPr id="389129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29274" name=""/>
                    <pic:cNvPicPr/>
                  </pic:nvPicPr>
                  <pic:blipFill>
                    <a:blip r:embed="rId8"/>
                    <a:stretch>
                      <a:fillRect/>
                    </a:stretch>
                  </pic:blipFill>
                  <pic:spPr>
                    <a:xfrm>
                      <a:off x="0" y="0"/>
                      <a:ext cx="4722578" cy="3038463"/>
                    </a:xfrm>
                    <a:prstGeom prst="rect">
                      <a:avLst/>
                    </a:prstGeom>
                  </pic:spPr>
                </pic:pic>
              </a:graphicData>
            </a:graphic>
          </wp:inline>
        </w:drawing>
      </w:r>
    </w:p>
    <w:p w:rsidR="00922AD9" w:rsidRPr="00511E5D" w:rsidRDefault="00645791">
      <w:pPr>
        <w:rPr>
          <w:rFonts w:ascii="Times New Roman" w:hAnsi="Times New Roman" w:cs="Times New Roman"/>
          <w:color w:val="555555"/>
          <w:sz w:val="18"/>
          <w:szCs w:val="18"/>
          <w:shd w:val="clear" w:color="auto" w:fill="FFFFFF"/>
        </w:rPr>
      </w:pPr>
      <w:r w:rsidRPr="00511E5D">
        <w:rPr>
          <w:rFonts w:ascii="Times New Roman" w:hAnsi="Times New Roman" w:cs="Times New Roman"/>
          <w:noProof/>
          <w:color w:val="555555"/>
          <w:sz w:val="18"/>
          <w:szCs w:val="18"/>
          <w:shd w:val="clear" w:color="auto" w:fill="FFFFFF"/>
        </w:rPr>
        <w:drawing>
          <wp:inline distT="0" distB="0" distL="0" distR="0" wp14:anchorId="0F65D85F" wp14:editId="0CABB5A8">
            <wp:extent cx="5274310" cy="434975"/>
            <wp:effectExtent l="0" t="0" r="0" b="0"/>
            <wp:docPr id="1884834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34796" name=""/>
                    <pic:cNvPicPr/>
                  </pic:nvPicPr>
                  <pic:blipFill>
                    <a:blip r:embed="rId9"/>
                    <a:stretch>
                      <a:fillRect/>
                    </a:stretch>
                  </pic:blipFill>
                  <pic:spPr>
                    <a:xfrm>
                      <a:off x="0" y="0"/>
                      <a:ext cx="5274310" cy="434975"/>
                    </a:xfrm>
                    <a:prstGeom prst="rect">
                      <a:avLst/>
                    </a:prstGeom>
                  </pic:spPr>
                </pic:pic>
              </a:graphicData>
            </a:graphic>
          </wp:inline>
        </w:drawing>
      </w:r>
    </w:p>
    <w:p w:rsidR="00C24703" w:rsidRPr="00511E5D" w:rsidRDefault="00645791">
      <w:pPr>
        <w:rPr>
          <w:rFonts w:ascii="Times New Roman" w:hAnsi="Times New Roman" w:cs="Times New Roman"/>
        </w:rPr>
      </w:pPr>
      <w:r w:rsidRPr="00511E5D">
        <w:rPr>
          <w:rFonts w:ascii="Times New Roman" w:hAnsi="Times New Roman" w:cs="Times New Roman"/>
        </w:rPr>
        <w:t>查看内存情况</w:t>
      </w:r>
      <w:r w:rsidRPr="00511E5D">
        <w:rPr>
          <w:rFonts w:ascii="Times New Roman" w:hAnsi="Times New Roman" w:cs="Times New Roman"/>
        </w:rPr>
        <w:t xml:space="preserve"> free -m</w:t>
      </w:r>
    </w:p>
    <w:p w:rsidR="00645791" w:rsidRPr="00511E5D" w:rsidRDefault="00645791">
      <w:pPr>
        <w:rPr>
          <w:rFonts w:ascii="Times New Roman" w:hAnsi="Times New Roman" w:cs="Times New Roman"/>
        </w:rPr>
      </w:pPr>
      <w:r w:rsidRPr="00511E5D">
        <w:rPr>
          <w:rFonts w:ascii="Times New Roman" w:hAnsi="Times New Roman" w:cs="Times New Roman"/>
          <w:noProof/>
        </w:rPr>
        <w:drawing>
          <wp:inline distT="0" distB="0" distL="0" distR="0" wp14:anchorId="13FC2A1B" wp14:editId="7A8C680D">
            <wp:extent cx="5274310" cy="718185"/>
            <wp:effectExtent l="0" t="0" r="0" b="5715"/>
            <wp:docPr id="948233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3774" name=""/>
                    <pic:cNvPicPr/>
                  </pic:nvPicPr>
                  <pic:blipFill>
                    <a:blip r:embed="rId10"/>
                    <a:stretch>
                      <a:fillRect/>
                    </a:stretch>
                  </pic:blipFill>
                  <pic:spPr>
                    <a:xfrm>
                      <a:off x="0" y="0"/>
                      <a:ext cx="5274310" cy="718185"/>
                    </a:xfrm>
                    <a:prstGeom prst="rect">
                      <a:avLst/>
                    </a:prstGeom>
                  </pic:spPr>
                </pic:pic>
              </a:graphicData>
            </a:graphic>
          </wp:inline>
        </w:drawing>
      </w:r>
    </w:p>
    <w:p w:rsidR="00645791" w:rsidRPr="00511E5D" w:rsidRDefault="004B45CE">
      <w:pPr>
        <w:rPr>
          <w:rFonts w:ascii="Times New Roman" w:hAnsi="Times New Roman" w:cs="Times New Roman"/>
        </w:rPr>
      </w:pPr>
      <w:r w:rsidRPr="00511E5D">
        <w:rPr>
          <w:rFonts w:ascii="Times New Roman" w:hAnsi="Times New Roman" w:cs="Times New Roman"/>
        </w:rPr>
        <w:t>现有为</w:t>
      </w:r>
      <w:proofErr w:type="spellStart"/>
      <w:r w:rsidRPr="00511E5D">
        <w:rPr>
          <w:rFonts w:ascii="Times New Roman" w:hAnsi="Times New Roman" w:cs="Times New Roman"/>
        </w:rPr>
        <w:t>numa</w:t>
      </w:r>
      <w:proofErr w:type="spellEnd"/>
      <w:r w:rsidRPr="00511E5D">
        <w:rPr>
          <w:rFonts w:ascii="Times New Roman" w:hAnsi="Times New Roman" w:cs="Times New Roman"/>
        </w:rPr>
        <w:t>架构，每个</w:t>
      </w:r>
      <w:r w:rsidRPr="00511E5D">
        <w:rPr>
          <w:rFonts w:ascii="Times New Roman" w:hAnsi="Times New Roman" w:cs="Times New Roman"/>
        </w:rPr>
        <w:t>CPU</w:t>
      </w:r>
      <w:r w:rsidRPr="00511E5D">
        <w:rPr>
          <w:rFonts w:ascii="Times New Roman" w:hAnsi="Times New Roman" w:cs="Times New Roman"/>
        </w:rPr>
        <w:t>都有自己的内存控制器直接连接到内存去，而且有</w:t>
      </w:r>
      <w:r w:rsidRPr="00511E5D">
        <w:rPr>
          <w:rFonts w:ascii="Times New Roman" w:hAnsi="Times New Roman" w:cs="Times New Roman"/>
        </w:rPr>
        <w:t>8</w:t>
      </w:r>
      <w:r w:rsidRPr="00511E5D">
        <w:rPr>
          <w:rFonts w:ascii="Times New Roman" w:hAnsi="Times New Roman" w:cs="Times New Roman"/>
        </w:rPr>
        <w:t>个通道，</w:t>
      </w:r>
      <w:r w:rsidRPr="00511E5D">
        <w:rPr>
          <w:rFonts w:ascii="Times New Roman" w:hAnsi="Times New Roman" w:cs="Times New Roman"/>
        </w:rPr>
        <w:t>CPU</w:t>
      </w:r>
      <w:r w:rsidRPr="00511E5D">
        <w:rPr>
          <w:rFonts w:ascii="Times New Roman" w:hAnsi="Times New Roman" w:cs="Times New Roman"/>
        </w:rPr>
        <w:t>直接通过</w:t>
      </w:r>
      <w:r w:rsidR="004621CA" w:rsidRPr="00511E5D">
        <w:rPr>
          <w:rFonts w:ascii="Times New Roman" w:hAnsi="Times New Roman" w:cs="Times New Roman"/>
        </w:rPr>
        <w:t>QPI</w:t>
      </w:r>
      <w:r w:rsidR="004621CA" w:rsidRPr="00511E5D">
        <w:rPr>
          <w:rFonts w:ascii="Times New Roman" w:hAnsi="Times New Roman" w:cs="Times New Roman"/>
        </w:rPr>
        <w:t>连接，内存控制器和</w:t>
      </w:r>
      <w:r w:rsidR="004621CA" w:rsidRPr="00511E5D">
        <w:rPr>
          <w:rFonts w:ascii="Times New Roman" w:hAnsi="Times New Roman" w:cs="Times New Roman"/>
        </w:rPr>
        <w:t>QPI</w:t>
      </w:r>
      <w:r w:rsidR="004621CA" w:rsidRPr="00511E5D">
        <w:rPr>
          <w:rFonts w:ascii="Times New Roman" w:hAnsi="Times New Roman" w:cs="Times New Roman"/>
        </w:rPr>
        <w:t>上面都会流动数据。</w:t>
      </w:r>
    </w:p>
    <w:p w:rsidR="004621CA" w:rsidRPr="00511E5D" w:rsidRDefault="004621CA">
      <w:pPr>
        <w:rPr>
          <w:rFonts w:ascii="Times New Roman" w:hAnsi="Times New Roman" w:cs="Times New Roman"/>
        </w:rPr>
      </w:pPr>
      <w:r w:rsidRPr="00511E5D">
        <w:rPr>
          <w:rFonts w:ascii="Times New Roman" w:hAnsi="Times New Roman" w:cs="Times New Roman"/>
        </w:rPr>
        <w:t>服务器使用的是</w:t>
      </w:r>
      <w:r w:rsidRPr="00511E5D">
        <w:rPr>
          <w:rFonts w:ascii="Times New Roman" w:hAnsi="Times New Roman" w:cs="Times New Roman"/>
        </w:rPr>
        <w:t>DDR5</w:t>
      </w:r>
      <w:r w:rsidRPr="00511E5D">
        <w:rPr>
          <w:rFonts w:ascii="Times New Roman" w:hAnsi="Times New Roman" w:cs="Times New Roman"/>
        </w:rPr>
        <w:t>内存，</w:t>
      </w:r>
      <w:r w:rsidRPr="00511E5D">
        <w:rPr>
          <w:rFonts w:ascii="Times New Roman" w:hAnsi="Times New Roman" w:cs="Times New Roman"/>
        </w:rPr>
        <w:t>FPGA</w:t>
      </w:r>
      <w:r w:rsidRPr="00511E5D">
        <w:rPr>
          <w:rFonts w:ascii="Times New Roman" w:hAnsi="Times New Roman" w:cs="Times New Roman"/>
        </w:rPr>
        <w:t>上使用的是</w:t>
      </w:r>
      <w:r w:rsidRPr="00511E5D">
        <w:rPr>
          <w:rFonts w:ascii="Times New Roman" w:hAnsi="Times New Roman" w:cs="Times New Roman"/>
        </w:rPr>
        <w:t>DDR4</w:t>
      </w:r>
      <w:r w:rsidRPr="00511E5D">
        <w:rPr>
          <w:rFonts w:ascii="Times New Roman" w:hAnsi="Times New Roman" w:cs="Times New Roman"/>
        </w:rPr>
        <w:t>内存。</w:t>
      </w:r>
    </w:p>
    <w:p w:rsidR="004621CA" w:rsidRPr="00511E5D" w:rsidRDefault="004621CA">
      <w:pPr>
        <w:rPr>
          <w:rFonts w:ascii="Times New Roman" w:hAnsi="Times New Roman" w:cs="Times New Roman"/>
        </w:rPr>
      </w:pPr>
      <w:r w:rsidRPr="00511E5D">
        <w:rPr>
          <w:rFonts w:ascii="Times New Roman" w:hAnsi="Times New Roman" w:cs="Times New Roman"/>
        </w:rPr>
        <w:t>需要计算在这样架构下的内存带宽。</w:t>
      </w:r>
    </w:p>
    <w:p w:rsidR="00C9240F" w:rsidRPr="00511E5D" w:rsidRDefault="00C9240F">
      <w:pPr>
        <w:rPr>
          <w:rFonts w:ascii="Times New Roman" w:hAnsi="Times New Roman" w:cs="Times New Roman"/>
        </w:rPr>
      </w:pPr>
    </w:p>
    <w:p w:rsidR="004621CA" w:rsidRPr="00511E5D" w:rsidRDefault="004621CA">
      <w:pPr>
        <w:rPr>
          <w:rFonts w:ascii="Times New Roman" w:hAnsi="Times New Roman" w:cs="Times New Roman"/>
        </w:rPr>
      </w:pPr>
      <w:r w:rsidRPr="00511E5D">
        <w:rPr>
          <w:rFonts w:ascii="Times New Roman" w:hAnsi="Times New Roman" w:cs="Times New Roman"/>
        </w:rPr>
        <w:t>内存条带宽如何计算？</w:t>
      </w:r>
    </w:p>
    <w:p w:rsidR="00C9240F" w:rsidRPr="00511E5D" w:rsidRDefault="00C9240F">
      <w:pPr>
        <w:rPr>
          <w:rFonts w:ascii="Times New Roman" w:hAnsi="Times New Roman" w:cs="Times New Roman"/>
        </w:rPr>
      </w:pPr>
      <w:r w:rsidRPr="00511E5D">
        <w:rPr>
          <w:rFonts w:ascii="Times New Roman" w:hAnsi="Times New Roman" w:cs="Times New Roman"/>
          <w:noProof/>
        </w:rPr>
        <w:drawing>
          <wp:inline distT="0" distB="0" distL="0" distR="0" wp14:anchorId="0B24E9BE" wp14:editId="64E51BCC">
            <wp:extent cx="5274310" cy="2111375"/>
            <wp:effectExtent l="0" t="0" r="0" b="0"/>
            <wp:docPr id="27687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7491" name=""/>
                    <pic:cNvPicPr/>
                  </pic:nvPicPr>
                  <pic:blipFill>
                    <a:blip r:embed="rId11"/>
                    <a:stretch>
                      <a:fillRect/>
                    </a:stretch>
                  </pic:blipFill>
                  <pic:spPr>
                    <a:xfrm>
                      <a:off x="0" y="0"/>
                      <a:ext cx="5274310" cy="2111375"/>
                    </a:xfrm>
                    <a:prstGeom prst="rect">
                      <a:avLst/>
                    </a:prstGeom>
                  </pic:spPr>
                </pic:pic>
              </a:graphicData>
            </a:graphic>
          </wp:inline>
        </w:drawing>
      </w:r>
    </w:p>
    <w:p w:rsidR="004621CA" w:rsidRPr="00511E5D" w:rsidRDefault="004621CA">
      <w:pPr>
        <w:rPr>
          <w:rFonts w:ascii="Times New Roman" w:hAnsi="Times New Roman" w:cs="Times New Roman"/>
        </w:rPr>
      </w:pPr>
      <w:r w:rsidRPr="00511E5D">
        <w:rPr>
          <w:rFonts w:ascii="Times New Roman" w:hAnsi="Times New Roman" w:cs="Times New Roman"/>
        </w:rPr>
        <w:t>内存带宽计算公式</w:t>
      </w:r>
      <w:r w:rsidRPr="00511E5D">
        <w:rPr>
          <w:rFonts w:ascii="Times New Roman" w:hAnsi="Times New Roman" w:cs="Times New Roman"/>
        </w:rPr>
        <w:t>=</w:t>
      </w:r>
      <w:r w:rsidRPr="00511E5D">
        <w:rPr>
          <w:rFonts w:ascii="Times New Roman" w:hAnsi="Times New Roman" w:cs="Times New Roman"/>
        </w:rPr>
        <w:t>内存核心频率</w:t>
      </w:r>
      <w:r w:rsidRPr="00511E5D">
        <w:rPr>
          <w:rFonts w:ascii="Times New Roman" w:hAnsi="Times New Roman" w:cs="Times New Roman"/>
        </w:rPr>
        <w:t>x</w:t>
      </w:r>
      <w:r w:rsidRPr="00511E5D">
        <w:rPr>
          <w:rFonts w:ascii="Times New Roman" w:hAnsi="Times New Roman" w:cs="Times New Roman"/>
        </w:rPr>
        <w:t>内存总线位数</w:t>
      </w:r>
      <w:r w:rsidRPr="00511E5D">
        <w:rPr>
          <w:rFonts w:ascii="Times New Roman" w:hAnsi="Times New Roman" w:cs="Times New Roman"/>
        </w:rPr>
        <w:t>x</w:t>
      </w:r>
      <w:r w:rsidRPr="00511E5D">
        <w:rPr>
          <w:rFonts w:ascii="Times New Roman" w:hAnsi="Times New Roman" w:cs="Times New Roman"/>
        </w:rPr>
        <w:t>倍增系数</w:t>
      </w:r>
    </w:p>
    <w:p w:rsidR="004621CA" w:rsidRPr="00511E5D" w:rsidRDefault="004621CA">
      <w:pPr>
        <w:rPr>
          <w:rFonts w:ascii="Times New Roman" w:hAnsi="Times New Roman" w:cs="Times New Roman"/>
        </w:rPr>
      </w:pPr>
      <w:r w:rsidRPr="00511E5D">
        <w:rPr>
          <w:rFonts w:ascii="Times New Roman" w:hAnsi="Times New Roman" w:cs="Times New Roman"/>
        </w:rPr>
        <w:lastRenderedPageBreak/>
        <w:t>内存频率分为</w:t>
      </w:r>
      <w:r w:rsidRPr="00511E5D">
        <w:rPr>
          <w:rFonts w:ascii="Times New Roman" w:hAnsi="Times New Roman" w:cs="Times New Roman"/>
        </w:rPr>
        <w:t>3</w:t>
      </w:r>
      <w:r w:rsidRPr="00511E5D">
        <w:rPr>
          <w:rFonts w:ascii="Times New Roman" w:hAnsi="Times New Roman" w:cs="Times New Roman"/>
        </w:rPr>
        <w:t>种：内存核心频率，时钟频率（</w:t>
      </w:r>
      <w:r w:rsidRPr="00511E5D">
        <w:rPr>
          <w:rFonts w:ascii="Times New Roman" w:hAnsi="Times New Roman" w:cs="Times New Roman"/>
        </w:rPr>
        <w:t>I/O Buffer</w:t>
      </w:r>
      <w:r w:rsidRPr="00511E5D">
        <w:rPr>
          <w:rFonts w:ascii="Times New Roman" w:hAnsi="Times New Roman" w:cs="Times New Roman"/>
        </w:rPr>
        <w:t>的传输频率），有效数据传输频率；</w:t>
      </w:r>
      <w:r w:rsidR="00C9240F" w:rsidRPr="00511E5D">
        <w:rPr>
          <w:rFonts w:ascii="Times New Roman" w:hAnsi="Times New Roman" w:cs="Times New Roman"/>
        </w:rPr>
        <w:t>核心频率是内存</w:t>
      </w:r>
      <w:r w:rsidR="00C9240F" w:rsidRPr="00511E5D">
        <w:rPr>
          <w:rFonts w:ascii="Times New Roman" w:hAnsi="Times New Roman" w:cs="Times New Roman"/>
        </w:rPr>
        <w:t>Cell</w:t>
      </w:r>
      <w:r w:rsidR="00C9240F" w:rsidRPr="00511E5D">
        <w:rPr>
          <w:rFonts w:ascii="Times New Roman" w:hAnsi="Times New Roman" w:cs="Times New Roman"/>
        </w:rPr>
        <w:t>阵列（</w:t>
      </w:r>
      <w:r w:rsidR="00C9240F" w:rsidRPr="00511E5D">
        <w:rPr>
          <w:rFonts w:ascii="Times New Roman" w:hAnsi="Times New Roman" w:cs="Times New Roman"/>
        </w:rPr>
        <w:t>Memory Cell Array</w:t>
      </w:r>
      <w:r w:rsidR="00C9240F" w:rsidRPr="00511E5D">
        <w:rPr>
          <w:rFonts w:ascii="Times New Roman" w:hAnsi="Times New Roman" w:cs="Times New Roman"/>
        </w:rPr>
        <w:t>）的工作频率，是内存的真实运行频率</w:t>
      </w:r>
    </w:p>
    <w:p w:rsidR="004621CA" w:rsidRPr="00511E5D" w:rsidRDefault="004621CA">
      <w:pPr>
        <w:rPr>
          <w:rFonts w:ascii="Times New Roman" w:hAnsi="Times New Roman" w:cs="Times New Roman"/>
        </w:rPr>
      </w:pPr>
      <w:r w:rsidRPr="00511E5D">
        <w:rPr>
          <w:rFonts w:ascii="Times New Roman" w:hAnsi="Times New Roman" w:cs="Times New Roman"/>
        </w:rPr>
        <w:t>DDR1</w:t>
      </w:r>
      <w:r w:rsidRPr="00511E5D">
        <w:rPr>
          <w:rFonts w:ascii="Times New Roman" w:hAnsi="Times New Roman" w:cs="Times New Roman"/>
        </w:rPr>
        <w:t>采用时钟脉冲上升、下降沿各传一次数据，</w:t>
      </w:r>
      <w:r w:rsidRPr="00511E5D">
        <w:rPr>
          <w:rFonts w:ascii="Times New Roman" w:hAnsi="Times New Roman" w:cs="Times New Roman"/>
        </w:rPr>
        <w:t>1</w:t>
      </w:r>
      <w:r w:rsidRPr="00511E5D">
        <w:rPr>
          <w:rFonts w:ascii="Times New Roman" w:hAnsi="Times New Roman" w:cs="Times New Roman"/>
        </w:rPr>
        <w:t>个时钟信号可以传输</w:t>
      </w:r>
      <w:r w:rsidRPr="00511E5D">
        <w:rPr>
          <w:rFonts w:ascii="Times New Roman" w:hAnsi="Times New Roman" w:cs="Times New Roman"/>
        </w:rPr>
        <w:t>2</w:t>
      </w:r>
      <w:r w:rsidRPr="00511E5D">
        <w:rPr>
          <w:rFonts w:ascii="Times New Roman" w:hAnsi="Times New Roman" w:cs="Times New Roman"/>
        </w:rPr>
        <w:t>倍于</w:t>
      </w:r>
      <w:r w:rsidRPr="00511E5D">
        <w:rPr>
          <w:rFonts w:ascii="Times New Roman" w:hAnsi="Times New Roman" w:cs="Times New Roman"/>
        </w:rPr>
        <w:t>SDRAM</w:t>
      </w:r>
      <w:r w:rsidRPr="00511E5D">
        <w:rPr>
          <w:rFonts w:ascii="Times New Roman" w:hAnsi="Times New Roman" w:cs="Times New Roman"/>
        </w:rPr>
        <w:t>的数据，所以</w:t>
      </w:r>
      <w:r w:rsidRPr="00511E5D">
        <w:rPr>
          <w:rFonts w:ascii="Times New Roman" w:hAnsi="Times New Roman" w:cs="Times New Roman"/>
        </w:rPr>
        <w:t>DDR</w:t>
      </w:r>
      <w:r w:rsidRPr="00511E5D">
        <w:rPr>
          <w:rFonts w:ascii="Times New Roman" w:hAnsi="Times New Roman" w:cs="Times New Roman"/>
        </w:rPr>
        <w:t>也称为双倍</w:t>
      </w:r>
      <w:r w:rsidRPr="00511E5D">
        <w:rPr>
          <w:rFonts w:ascii="Times New Roman" w:hAnsi="Times New Roman" w:cs="Times New Roman"/>
        </w:rPr>
        <w:t>SDRAM</w:t>
      </w:r>
      <w:r w:rsidRPr="00511E5D">
        <w:rPr>
          <w:rFonts w:ascii="Times New Roman" w:hAnsi="Times New Roman" w:cs="Times New Roman"/>
        </w:rPr>
        <w:t>，倍增系数</w:t>
      </w:r>
      <w:r w:rsidRPr="00511E5D">
        <w:rPr>
          <w:rFonts w:ascii="Times New Roman" w:hAnsi="Times New Roman" w:cs="Times New Roman"/>
        </w:rPr>
        <w:t>=2</w:t>
      </w:r>
      <w:r w:rsidRPr="00511E5D">
        <w:rPr>
          <w:rFonts w:ascii="Times New Roman" w:hAnsi="Times New Roman" w:cs="Times New Roman"/>
        </w:rPr>
        <w:t>；</w:t>
      </w:r>
    </w:p>
    <w:p w:rsidR="004621CA" w:rsidRPr="00511E5D" w:rsidRDefault="004621CA">
      <w:pPr>
        <w:rPr>
          <w:rFonts w:ascii="Times New Roman" w:hAnsi="Times New Roman" w:cs="Times New Roman"/>
        </w:rPr>
      </w:pPr>
      <w:r w:rsidRPr="00511E5D">
        <w:rPr>
          <w:rFonts w:ascii="Times New Roman" w:hAnsi="Times New Roman" w:cs="Times New Roman"/>
        </w:rPr>
        <w:t>DDR2</w:t>
      </w:r>
      <w:r w:rsidRPr="00511E5D">
        <w:rPr>
          <w:rFonts w:ascii="Times New Roman" w:hAnsi="Times New Roman" w:cs="Times New Roman"/>
        </w:rPr>
        <w:t>一次预读</w:t>
      </w:r>
      <w:r w:rsidRPr="00511E5D">
        <w:rPr>
          <w:rFonts w:ascii="Times New Roman" w:hAnsi="Times New Roman" w:cs="Times New Roman"/>
        </w:rPr>
        <w:t>4bit</w:t>
      </w:r>
      <w:r w:rsidRPr="00511E5D">
        <w:rPr>
          <w:rFonts w:ascii="Times New Roman" w:hAnsi="Times New Roman" w:cs="Times New Roman"/>
        </w:rPr>
        <w:t>数据，是</w:t>
      </w:r>
      <w:r w:rsidRPr="00511E5D">
        <w:rPr>
          <w:rFonts w:ascii="Times New Roman" w:hAnsi="Times New Roman" w:cs="Times New Roman"/>
        </w:rPr>
        <w:t>DDR</w:t>
      </w:r>
      <w:r w:rsidRPr="00511E5D">
        <w:rPr>
          <w:rFonts w:ascii="Times New Roman" w:hAnsi="Times New Roman" w:cs="Times New Roman"/>
        </w:rPr>
        <w:t>一次预读</w:t>
      </w:r>
      <w:r w:rsidRPr="00511E5D">
        <w:rPr>
          <w:rFonts w:ascii="Times New Roman" w:hAnsi="Times New Roman" w:cs="Times New Roman"/>
        </w:rPr>
        <w:t>2bit</w:t>
      </w:r>
      <w:r w:rsidRPr="00511E5D">
        <w:rPr>
          <w:rFonts w:ascii="Times New Roman" w:hAnsi="Times New Roman" w:cs="Times New Roman"/>
        </w:rPr>
        <w:t>的</w:t>
      </w:r>
      <w:r w:rsidRPr="00511E5D">
        <w:rPr>
          <w:rFonts w:ascii="Times New Roman" w:hAnsi="Times New Roman" w:cs="Times New Roman"/>
        </w:rPr>
        <w:t>2</w:t>
      </w:r>
      <w:r w:rsidRPr="00511E5D">
        <w:rPr>
          <w:rFonts w:ascii="Times New Roman" w:hAnsi="Times New Roman" w:cs="Times New Roman"/>
        </w:rPr>
        <w:t>倍，倍增系数</w:t>
      </w:r>
      <w:r w:rsidRPr="00511E5D">
        <w:rPr>
          <w:rFonts w:ascii="Times New Roman" w:hAnsi="Times New Roman" w:cs="Times New Roman"/>
        </w:rPr>
        <w:t>=4</w:t>
      </w:r>
      <w:r w:rsidRPr="00511E5D">
        <w:rPr>
          <w:rFonts w:ascii="Times New Roman" w:hAnsi="Times New Roman" w:cs="Times New Roman"/>
        </w:rPr>
        <w:t>；</w:t>
      </w:r>
    </w:p>
    <w:p w:rsidR="004621CA" w:rsidRPr="00511E5D" w:rsidRDefault="004621CA">
      <w:pPr>
        <w:rPr>
          <w:rFonts w:ascii="Times New Roman" w:hAnsi="Times New Roman" w:cs="Times New Roman"/>
        </w:rPr>
      </w:pPr>
      <w:r w:rsidRPr="00511E5D">
        <w:rPr>
          <w:rFonts w:ascii="Times New Roman" w:hAnsi="Times New Roman" w:cs="Times New Roman"/>
        </w:rPr>
        <w:t>DDR3 8bit</w:t>
      </w:r>
      <w:r w:rsidRPr="00511E5D">
        <w:rPr>
          <w:rFonts w:ascii="Times New Roman" w:hAnsi="Times New Roman" w:cs="Times New Roman"/>
        </w:rPr>
        <w:t>，倍增系数</w:t>
      </w:r>
      <w:r w:rsidRPr="00511E5D">
        <w:rPr>
          <w:rFonts w:ascii="Times New Roman" w:hAnsi="Times New Roman" w:cs="Times New Roman"/>
        </w:rPr>
        <w:t>=</w:t>
      </w:r>
      <w:r w:rsidR="00C9240F" w:rsidRPr="00511E5D">
        <w:rPr>
          <w:rFonts w:ascii="Times New Roman" w:hAnsi="Times New Roman" w:cs="Times New Roman"/>
        </w:rPr>
        <w:t>8</w:t>
      </w:r>
      <w:r w:rsidR="00C9240F" w:rsidRPr="00511E5D">
        <w:rPr>
          <w:rFonts w:ascii="Times New Roman" w:hAnsi="Times New Roman" w:cs="Times New Roman"/>
        </w:rPr>
        <w:t>；</w:t>
      </w:r>
    </w:p>
    <w:p w:rsidR="00C9240F" w:rsidRPr="00511E5D" w:rsidRDefault="00C9240F">
      <w:pPr>
        <w:rPr>
          <w:rFonts w:ascii="Times New Roman" w:hAnsi="Times New Roman" w:cs="Times New Roman"/>
        </w:rPr>
      </w:pPr>
      <w:r w:rsidRPr="008B6FB4">
        <w:rPr>
          <w:rFonts w:ascii="Times New Roman" w:hAnsi="Times New Roman" w:cs="Times New Roman"/>
        </w:rPr>
        <w:t>有效数据传输频率则是指数据传送的频率。</w:t>
      </w:r>
      <w:r w:rsidRPr="008B6FB4">
        <w:rPr>
          <w:rFonts w:ascii="Times New Roman" w:hAnsi="Times New Roman" w:cs="Times New Roman"/>
        </w:rPr>
        <w:t>DDR3</w:t>
      </w:r>
      <w:r w:rsidRPr="008B6FB4">
        <w:rPr>
          <w:rFonts w:ascii="Times New Roman" w:hAnsi="Times New Roman" w:cs="Times New Roman"/>
        </w:rPr>
        <w:t>内存一次从存储单元预取</w:t>
      </w:r>
      <w:r w:rsidRPr="008B6FB4">
        <w:rPr>
          <w:rFonts w:ascii="Times New Roman" w:hAnsi="Times New Roman" w:cs="Times New Roman"/>
        </w:rPr>
        <w:t>8Bit</w:t>
      </w:r>
      <w:r w:rsidRPr="008B6FB4">
        <w:rPr>
          <w:rFonts w:ascii="Times New Roman" w:hAnsi="Times New Roman" w:cs="Times New Roman"/>
        </w:rPr>
        <w:t>的数据，在</w:t>
      </w:r>
      <w:r w:rsidRPr="008B6FB4">
        <w:rPr>
          <w:rFonts w:ascii="Times New Roman" w:hAnsi="Times New Roman" w:cs="Times New Roman"/>
        </w:rPr>
        <w:t>I/</w:t>
      </w:r>
      <w:proofErr w:type="spellStart"/>
      <w:r w:rsidRPr="008B6FB4">
        <w:rPr>
          <w:rFonts w:ascii="Times New Roman" w:hAnsi="Times New Roman" w:cs="Times New Roman"/>
        </w:rPr>
        <w:t>OBuffer</w:t>
      </w:r>
      <w:proofErr w:type="spellEnd"/>
      <w:r w:rsidRPr="008B6FB4">
        <w:rPr>
          <w:rFonts w:ascii="Times New Roman" w:hAnsi="Times New Roman" w:cs="Times New Roman"/>
        </w:rPr>
        <w:t>（输入</w:t>
      </w:r>
      <w:r w:rsidRPr="008B6FB4">
        <w:rPr>
          <w:rFonts w:ascii="Times New Roman" w:hAnsi="Times New Roman" w:cs="Times New Roman"/>
        </w:rPr>
        <w:t>/</w:t>
      </w:r>
      <w:r w:rsidRPr="008B6FB4">
        <w:rPr>
          <w:rFonts w:ascii="Times New Roman" w:hAnsi="Times New Roman" w:cs="Times New Roman"/>
        </w:rPr>
        <w:t>输出缓存）上升和下降中同时传输，因此有效的数据传输频率达到了存储单元核心频率的</w:t>
      </w:r>
      <w:r w:rsidRPr="008B6FB4">
        <w:rPr>
          <w:rFonts w:ascii="Times New Roman" w:hAnsi="Times New Roman" w:cs="Times New Roman"/>
        </w:rPr>
        <w:t>8</w:t>
      </w:r>
      <w:r w:rsidRPr="008B6FB4">
        <w:rPr>
          <w:rFonts w:ascii="Times New Roman" w:hAnsi="Times New Roman" w:cs="Times New Roman"/>
        </w:rPr>
        <w:t>倍。同时</w:t>
      </w:r>
      <w:r w:rsidRPr="008B6FB4">
        <w:rPr>
          <w:rFonts w:ascii="Times New Roman" w:hAnsi="Times New Roman" w:cs="Times New Roman"/>
        </w:rPr>
        <w:t>DDR3</w:t>
      </w:r>
      <w:r w:rsidRPr="008B6FB4">
        <w:rPr>
          <w:rFonts w:ascii="Times New Roman" w:hAnsi="Times New Roman" w:cs="Times New Roman"/>
        </w:rPr>
        <w:t>内存的时钟频率提高到了存储单元核心的</w:t>
      </w:r>
      <w:r w:rsidRPr="008B6FB4">
        <w:rPr>
          <w:rFonts w:ascii="Times New Roman" w:hAnsi="Times New Roman" w:cs="Times New Roman"/>
        </w:rPr>
        <w:t>4</w:t>
      </w:r>
      <w:r w:rsidRPr="008B6FB4">
        <w:rPr>
          <w:rFonts w:ascii="Times New Roman" w:hAnsi="Times New Roman" w:cs="Times New Roman"/>
        </w:rPr>
        <w:t>倍。</w:t>
      </w:r>
      <w:r w:rsidRPr="00511E5D">
        <w:rPr>
          <w:rFonts w:ascii="Times New Roman" w:hAnsi="Times New Roman" w:cs="Times New Roman"/>
        </w:rPr>
        <w:t>（也就是先预取</w:t>
      </w:r>
      <w:r w:rsidRPr="00511E5D">
        <w:rPr>
          <w:rFonts w:ascii="Times New Roman" w:hAnsi="Times New Roman" w:cs="Times New Roman"/>
        </w:rPr>
        <w:t>8bit</w:t>
      </w:r>
      <w:r w:rsidRPr="00511E5D">
        <w:rPr>
          <w:rFonts w:ascii="Times New Roman" w:hAnsi="Times New Roman" w:cs="Times New Roman"/>
        </w:rPr>
        <w:t>，后面上升沿和下降沿必须把这</w:t>
      </w:r>
      <w:r w:rsidRPr="00511E5D">
        <w:rPr>
          <w:rFonts w:ascii="Times New Roman" w:hAnsi="Times New Roman" w:cs="Times New Roman"/>
        </w:rPr>
        <w:t>8bit</w:t>
      </w:r>
      <w:r w:rsidRPr="00511E5D">
        <w:rPr>
          <w:rFonts w:ascii="Times New Roman" w:hAnsi="Times New Roman" w:cs="Times New Roman"/>
        </w:rPr>
        <w:t>数据传完）</w:t>
      </w:r>
    </w:p>
    <w:p w:rsidR="00C9240F" w:rsidRPr="00511E5D" w:rsidRDefault="00C9240F">
      <w:pPr>
        <w:rPr>
          <w:rFonts w:ascii="Times New Roman" w:hAnsi="Times New Roman" w:cs="Times New Roman"/>
        </w:rPr>
      </w:pPr>
      <w:r w:rsidRPr="00511E5D">
        <w:rPr>
          <w:rFonts w:ascii="Times New Roman" w:hAnsi="Times New Roman" w:cs="Times New Roman"/>
          <w:noProof/>
        </w:rPr>
        <w:drawing>
          <wp:inline distT="0" distB="0" distL="0" distR="0" wp14:anchorId="7DC0CF94" wp14:editId="3F7CCB0D">
            <wp:extent cx="4066309" cy="1588632"/>
            <wp:effectExtent l="0" t="0" r="0" b="0"/>
            <wp:docPr id="2071027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27794" name=""/>
                    <pic:cNvPicPr/>
                  </pic:nvPicPr>
                  <pic:blipFill>
                    <a:blip r:embed="rId12"/>
                    <a:stretch>
                      <a:fillRect/>
                    </a:stretch>
                  </pic:blipFill>
                  <pic:spPr>
                    <a:xfrm>
                      <a:off x="0" y="0"/>
                      <a:ext cx="4083456" cy="1595331"/>
                    </a:xfrm>
                    <a:prstGeom prst="rect">
                      <a:avLst/>
                    </a:prstGeom>
                  </pic:spPr>
                </pic:pic>
              </a:graphicData>
            </a:graphic>
          </wp:inline>
        </w:drawing>
      </w:r>
    </w:p>
    <w:p w:rsidR="00C9240F" w:rsidRPr="00511E5D" w:rsidRDefault="00C9240F">
      <w:pPr>
        <w:rPr>
          <w:rFonts w:ascii="Times New Roman" w:hAnsi="Times New Roman" w:cs="Times New Roman"/>
        </w:rPr>
      </w:pPr>
      <w:r w:rsidRPr="00511E5D">
        <w:rPr>
          <w:rFonts w:ascii="Times New Roman" w:hAnsi="Times New Roman" w:cs="Times New Roman"/>
          <w:noProof/>
        </w:rPr>
        <w:drawing>
          <wp:inline distT="0" distB="0" distL="0" distR="0" wp14:anchorId="2BEDD502" wp14:editId="30EBB660">
            <wp:extent cx="5274310" cy="1482725"/>
            <wp:effectExtent l="0" t="0" r="0" b="3175"/>
            <wp:docPr id="306159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9437" name=""/>
                    <pic:cNvPicPr/>
                  </pic:nvPicPr>
                  <pic:blipFill>
                    <a:blip r:embed="rId13"/>
                    <a:stretch>
                      <a:fillRect/>
                    </a:stretch>
                  </pic:blipFill>
                  <pic:spPr>
                    <a:xfrm>
                      <a:off x="0" y="0"/>
                      <a:ext cx="5274310" cy="1482725"/>
                    </a:xfrm>
                    <a:prstGeom prst="rect">
                      <a:avLst/>
                    </a:prstGeom>
                  </pic:spPr>
                </pic:pic>
              </a:graphicData>
            </a:graphic>
          </wp:inline>
        </w:drawing>
      </w:r>
    </w:p>
    <w:p w:rsidR="00C9240F" w:rsidRPr="00511E5D" w:rsidRDefault="00C9240F">
      <w:pPr>
        <w:rPr>
          <w:rFonts w:ascii="Times New Roman" w:hAnsi="Times New Roman" w:cs="Times New Roman"/>
        </w:rPr>
      </w:pPr>
    </w:p>
    <w:p w:rsidR="00C9240F" w:rsidRPr="00511E5D" w:rsidRDefault="00C9240F">
      <w:pPr>
        <w:rPr>
          <w:rFonts w:ascii="Times New Roman" w:hAnsi="Times New Roman" w:cs="Times New Roman"/>
        </w:rPr>
      </w:pPr>
      <w:r w:rsidRPr="00511E5D">
        <w:rPr>
          <w:rFonts w:ascii="Times New Roman" w:hAnsi="Times New Roman" w:cs="Times New Roman"/>
        </w:rPr>
        <w:t>Memory</w:t>
      </w:r>
      <w:r w:rsidRPr="00511E5D">
        <w:rPr>
          <w:rFonts w:ascii="Times New Roman" w:hAnsi="Times New Roman" w:cs="Times New Roman"/>
        </w:rPr>
        <w:t>内部结构？</w:t>
      </w:r>
    </w:p>
    <w:p w:rsidR="00C9240F" w:rsidRPr="00511E5D" w:rsidRDefault="00E02684">
      <w:pPr>
        <w:rPr>
          <w:rFonts w:ascii="Times New Roman" w:hAnsi="Times New Roman" w:cs="Times New Roman"/>
        </w:rPr>
      </w:pPr>
      <w:r w:rsidRPr="00511E5D">
        <w:rPr>
          <w:rFonts w:ascii="Times New Roman" w:hAnsi="Times New Roman" w:cs="Times New Roman"/>
          <w:noProof/>
        </w:rPr>
        <w:drawing>
          <wp:inline distT="0" distB="0" distL="0" distR="0" wp14:anchorId="237189DD" wp14:editId="6D1933B1">
            <wp:extent cx="5274310" cy="517525"/>
            <wp:effectExtent l="0" t="0" r="0" b="3175"/>
            <wp:docPr id="1460131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31083" name=""/>
                    <pic:cNvPicPr/>
                  </pic:nvPicPr>
                  <pic:blipFill>
                    <a:blip r:embed="rId14"/>
                    <a:stretch>
                      <a:fillRect/>
                    </a:stretch>
                  </pic:blipFill>
                  <pic:spPr>
                    <a:xfrm>
                      <a:off x="0" y="0"/>
                      <a:ext cx="5274310" cy="517525"/>
                    </a:xfrm>
                    <a:prstGeom prst="rect">
                      <a:avLst/>
                    </a:prstGeom>
                  </pic:spPr>
                </pic:pic>
              </a:graphicData>
            </a:graphic>
          </wp:inline>
        </w:drawing>
      </w:r>
    </w:p>
    <w:p w:rsidR="005B03D8" w:rsidRPr="00511E5D" w:rsidRDefault="005B03D8">
      <w:pPr>
        <w:rPr>
          <w:rFonts w:ascii="Times New Roman" w:hAnsi="Times New Roman" w:cs="Times New Roman"/>
        </w:rPr>
      </w:pPr>
    </w:p>
    <w:p w:rsidR="005B03D8" w:rsidRPr="00511E5D" w:rsidRDefault="005B03D8">
      <w:pPr>
        <w:rPr>
          <w:rFonts w:ascii="Times New Roman" w:hAnsi="Times New Roman" w:cs="Times New Roman"/>
        </w:rPr>
      </w:pPr>
      <w:r w:rsidRPr="00511E5D">
        <w:rPr>
          <w:rFonts w:ascii="Times New Roman" w:hAnsi="Times New Roman" w:cs="Times New Roman"/>
          <w:noProof/>
        </w:rPr>
        <w:lastRenderedPageBreak/>
        <w:drawing>
          <wp:inline distT="0" distB="0" distL="0" distR="0" wp14:anchorId="5C5B7596" wp14:editId="335F55BA">
            <wp:extent cx="5274310" cy="2172970"/>
            <wp:effectExtent l="0" t="0" r="0" b="0"/>
            <wp:docPr id="1468115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15592" name=""/>
                    <pic:cNvPicPr/>
                  </pic:nvPicPr>
                  <pic:blipFill>
                    <a:blip r:embed="rId15"/>
                    <a:stretch>
                      <a:fillRect/>
                    </a:stretch>
                  </pic:blipFill>
                  <pic:spPr>
                    <a:xfrm>
                      <a:off x="0" y="0"/>
                      <a:ext cx="5274310" cy="2172970"/>
                    </a:xfrm>
                    <a:prstGeom prst="rect">
                      <a:avLst/>
                    </a:prstGeom>
                  </pic:spPr>
                </pic:pic>
              </a:graphicData>
            </a:graphic>
          </wp:inline>
        </w:drawing>
      </w:r>
    </w:p>
    <w:p w:rsidR="005B03D8" w:rsidRPr="00511E5D" w:rsidRDefault="005B03D8">
      <w:pPr>
        <w:rPr>
          <w:rFonts w:ascii="Times New Roman" w:hAnsi="Times New Roman" w:cs="Times New Roman"/>
        </w:rPr>
      </w:pPr>
      <w:r w:rsidRPr="00511E5D">
        <w:rPr>
          <w:rFonts w:ascii="Times New Roman" w:hAnsi="Times New Roman" w:cs="Times New Roman"/>
        </w:rPr>
        <w:t>共</w:t>
      </w:r>
      <w:r w:rsidRPr="00511E5D">
        <w:rPr>
          <w:rFonts w:ascii="Times New Roman" w:hAnsi="Times New Roman" w:cs="Times New Roman"/>
        </w:rPr>
        <w:t>32</w:t>
      </w:r>
      <w:r w:rsidRPr="00511E5D">
        <w:rPr>
          <w:rFonts w:ascii="Times New Roman" w:hAnsi="Times New Roman" w:cs="Times New Roman"/>
        </w:rPr>
        <w:t>个</w:t>
      </w:r>
      <w:r w:rsidRPr="00511E5D">
        <w:rPr>
          <w:rFonts w:ascii="Times New Roman" w:hAnsi="Times New Roman" w:cs="Times New Roman"/>
        </w:rPr>
        <w:t>bank</w:t>
      </w:r>
    </w:p>
    <w:p w:rsidR="00194DDE" w:rsidRPr="00511E5D" w:rsidRDefault="00194DDE">
      <w:pPr>
        <w:rPr>
          <w:rFonts w:ascii="Times New Roman" w:hAnsi="Times New Roman" w:cs="Times New Roman"/>
        </w:rPr>
      </w:pPr>
      <w:r w:rsidRPr="00511E5D">
        <w:rPr>
          <w:rFonts w:ascii="Times New Roman" w:hAnsi="Times New Roman" w:cs="Times New Roman"/>
        </w:rPr>
        <w:t xml:space="preserve"> </w:t>
      </w:r>
    </w:p>
    <w:p w:rsidR="00194DDE" w:rsidRPr="00511E5D" w:rsidRDefault="00194DDE">
      <w:pPr>
        <w:rPr>
          <w:rFonts w:ascii="Times New Roman" w:hAnsi="Times New Roman" w:cs="Times New Roman"/>
        </w:rPr>
      </w:pPr>
    </w:p>
    <w:p w:rsidR="007E2D34" w:rsidRPr="00704848" w:rsidRDefault="007E2D34">
      <w:pPr>
        <w:rPr>
          <w:rFonts w:ascii="Times New Roman" w:hAnsi="Times New Roman" w:cs="Times New Roman"/>
          <w:strike/>
        </w:rPr>
      </w:pPr>
      <w:r w:rsidRPr="00704848">
        <w:rPr>
          <w:rFonts w:ascii="Times New Roman" w:hAnsi="Times New Roman" w:cs="Times New Roman"/>
          <w:strike/>
        </w:rPr>
        <w:t>DDR5 4800MHz</w:t>
      </w:r>
      <w:r w:rsidR="003022A0" w:rsidRPr="00704848">
        <w:rPr>
          <w:rFonts w:ascii="Times New Roman" w:hAnsi="Times New Roman" w:cs="Times New Roman"/>
          <w:strike/>
        </w:rPr>
        <w:t xml:space="preserve"> </w:t>
      </w:r>
      <w:proofErr w:type="spellStart"/>
      <w:r w:rsidR="003022A0" w:rsidRPr="00704848">
        <w:rPr>
          <w:rFonts w:ascii="Times New Roman" w:hAnsi="Times New Roman" w:cs="Times New Roman"/>
          <w:strike/>
        </w:rPr>
        <w:t>datawidth</w:t>
      </w:r>
      <w:proofErr w:type="spellEnd"/>
      <w:r w:rsidR="003022A0" w:rsidRPr="00704848">
        <w:rPr>
          <w:rFonts w:ascii="Times New Roman" w:hAnsi="Times New Roman" w:cs="Times New Roman"/>
          <w:strike/>
        </w:rPr>
        <w:t xml:space="preserve">=64bit; 2CPU 8channels; </w:t>
      </w:r>
    </w:p>
    <w:p w:rsidR="003022A0" w:rsidRPr="00704848" w:rsidRDefault="00EA5C99">
      <w:pPr>
        <w:rPr>
          <w:rFonts w:ascii="Times New Roman" w:hAnsi="Times New Roman" w:cs="Times New Roman"/>
          <w:strike/>
        </w:rPr>
      </w:pPr>
      <w:r w:rsidRPr="00704848">
        <w:rPr>
          <w:rFonts w:ascii="Times New Roman" w:hAnsi="Times New Roman" w:cs="Times New Roman"/>
          <w:strike/>
        </w:rPr>
        <w:t>单通道内存：</w:t>
      </w:r>
      <w:r w:rsidRPr="00704848">
        <w:rPr>
          <w:rFonts w:ascii="Times New Roman" w:hAnsi="Times New Roman" w:cs="Times New Roman"/>
          <w:strike/>
        </w:rPr>
        <w:t>4800/16*64bit*16/8=38.4GB/s;</w:t>
      </w:r>
    </w:p>
    <w:p w:rsidR="003022A0" w:rsidRPr="00704848" w:rsidRDefault="00EA5C99">
      <w:pPr>
        <w:rPr>
          <w:rFonts w:ascii="Times New Roman" w:hAnsi="Times New Roman" w:cs="Times New Roman"/>
          <w:strike/>
        </w:rPr>
      </w:pPr>
      <w:r w:rsidRPr="00704848">
        <w:rPr>
          <w:rFonts w:ascii="Times New Roman" w:hAnsi="Times New Roman" w:cs="Times New Roman"/>
          <w:strike/>
        </w:rPr>
        <w:t>CPU</w:t>
      </w:r>
      <w:r w:rsidRPr="00704848">
        <w:rPr>
          <w:rFonts w:ascii="Times New Roman" w:hAnsi="Times New Roman" w:cs="Times New Roman"/>
          <w:strike/>
        </w:rPr>
        <w:t>是</w:t>
      </w:r>
      <w:r w:rsidRPr="00704848">
        <w:rPr>
          <w:rFonts w:ascii="Times New Roman" w:hAnsi="Times New Roman" w:cs="Times New Roman"/>
          <w:strike/>
        </w:rPr>
        <w:t>8</w:t>
      </w:r>
      <w:r w:rsidRPr="00704848">
        <w:rPr>
          <w:rFonts w:ascii="Times New Roman" w:hAnsi="Times New Roman" w:cs="Times New Roman"/>
          <w:strike/>
        </w:rPr>
        <w:t>个通道的，即单</w:t>
      </w:r>
      <w:r w:rsidRPr="00704848">
        <w:rPr>
          <w:rFonts w:ascii="Times New Roman" w:hAnsi="Times New Roman" w:cs="Times New Roman"/>
          <w:strike/>
        </w:rPr>
        <w:t>CPU</w:t>
      </w:r>
      <w:r w:rsidRPr="00704848">
        <w:rPr>
          <w:rFonts w:ascii="Times New Roman" w:hAnsi="Times New Roman" w:cs="Times New Roman"/>
          <w:strike/>
        </w:rPr>
        <w:t>的内存带宽是</w:t>
      </w:r>
      <w:r w:rsidRPr="00704848">
        <w:rPr>
          <w:rFonts w:ascii="Times New Roman" w:hAnsi="Times New Roman" w:cs="Times New Roman"/>
          <w:strike/>
        </w:rPr>
        <w:t xml:space="preserve">38.4*8=307.2GB/s; </w:t>
      </w:r>
    </w:p>
    <w:p w:rsidR="00EA5C99" w:rsidRPr="00704848" w:rsidRDefault="00EA5C99">
      <w:pPr>
        <w:rPr>
          <w:rFonts w:ascii="Times New Roman" w:hAnsi="Times New Roman" w:cs="Times New Roman"/>
          <w:strike/>
        </w:rPr>
      </w:pPr>
      <w:r w:rsidRPr="00704848">
        <w:rPr>
          <w:rFonts w:ascii="Times New Roman" w:hAnsi="Times New Roman" w:cs="Times New Roman"/>
          <w:strike/>
        </w:rPr>
        <w:t>服务器有</w:t>
      </w:r>
      <w:r w:rsidRPr="00704848">
        <w:rPr>
          <w:rFonts w:ascii="Times New Roman" w:hAnsi="Times New Roman" w:cs="Times New Roman"/>
          <w:strike/>
        </w:rPr>
        <w:t>2</w:t>
      </w:r>
      <w:r w:rsidRPr="00704848">
        <w:rPr>
          <w:rFonts w:ascii="Times New Roman" w:hAnsi="Times New Roman" w:cs="Times New Roman"/>
          <w:strike/>
        </w:rPr>
        <w:t>个</w:t>
      </w:r>
      <w:r w:rsidRPr="00704848">
        <w:rPr>
          <w:rFonts w:ascii="Times New Roman" w:hAnsi="Times New Roman" w:cs="Times New Roman"/>
          <w:strike/>
        </w:rPr>
        <w:t>CPU</w:t>
      </w:r>
      <w:r w:rsidRPr="00704848">
        <w:rPr>
          <w:rFonts w:ascii="Times New Roman" w:hAnsi="Times New Roman" w:cs="Times New Roman"/>
          <w:strike/>
        </w:rPr>
        <w:t>，总</w:t>
      </w:r>
      <w:r w:rsidR="003022A0" w:rsidRPr="00704848">
        <w:rPr>
          <w:rFonts w:ascii="Times New Roman" w:hAnsi="Times New Roman" w:cs="Times New Roman"/>
          <w:strike/>
        </w:rPr>
        <w:t>带宽</w:t>
      </w:r>
      <w:r w:rsidRPr="00704848">
        <w:rPr>
          <w:rFonts w:ascii="Times New Roman" w:hAnsi="Times New Roman" w:cs="Times New Roman"/>
          <w:strike/>
        </w:rPr>
        <w:t>是</w:t>
      </w:r>
      <w:r w:rsidRPr="00704848">
        <w:rPr>
          <w:rFonts w:ascii="Times New Roman" w:hAnsi="Times New Roman" w:cs="Times New Roman"/>
          <w:strike/>
        </w:rPr>
        <w:t>614.4G(</w:t>
      </w:r>
      <w:r w:rsidRPr="00704848">
        <w:rPr>
          <w:rFonts w:ascii="Times New Roman" w:hAnsi="Times New Roman" w:cs="Times New Roman"/>
          <w:strike/>
        </w:rPr>
        <w:t>理论</w:t>
      </w:r>
      <w:r w:rsidRPr="00704848">
        <w:rPr>
          <w:rFonts w:ascii="Times New Roman" w:hAnsi="Times New Roman" w:cs="Times New Roman"/>
          <w:strike/>
        </w:rPr>
        <w:t>)</w:t>
      </w:r>
      <w:r w:rsidRPr="00704848">
        <w:rPr>
          <w:rFonts w:ascii="Times New Roman" w:hAnsi="Times New Roman" w:cs="Times New Roman"/>
          <w:strike/>
        </w:rPr>
        <w:t>；</w:t>
      </w:r>
    </w:p>
    <w:p w:rsidR="00EA5C99" w:rsidRPr="00511E5D" w:rsidRDefault="00EA5C99">
      <w:pPr>
        <w:rPr>
          <w:rFonts w:ascii="Times New Roman" w:hAnsi="Times New Roman" w:cs="Times New Roman"/>
        </w:rPr>
      </w:pPr>
      <w:r w:rsidRPr="00511E5D">
        <w:rPr>
          <w:rFonts w:ascii="Times New Roman" w:hAnsi="Times New Roman" w:cs="Times New Roman"/>
          <w:noProof/>
        </w:rPr>
        <w:drawing>
          <wp:inline distT="0" distB="0" distL="0" distR="0" wp14:anchorId="38C3BB77" wp14:editId="6ABD8A64">
            <wp:extent cx="5274310" cy="1066165"/>
            <wp:effectExtent l="0" t="0" r="0" b="635"/>
            <wp:docPr id="1222160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60612" name=""/>
                    <pic:cNvPicPr/>
                  </pic:nvPicPr>
                  <pic:blipFill>
                    <a:blip r:embed="rId16"/>
                    <a:stretch>
                      <a:fillRect/>
                    </a:stretch>
                  </pic:blipFill>
                  <pic:spPr>
                    <a:xfrm>
                      <a:off x="0" y="0"/>
                      <a:ext cx="5274310" cy="1066165"/>
                    </a:xfrm>
                    <a:prstGeom prst="rect">
                      <a:avLst/>
                    </a:prstGeom>
                  </pic:spPr>
                </pic:pic>
              </a:graphicData>
            </a:graphic>
          </wp:inline>
        </w:drawing>
      </w:r>
    </w:p>
    <w:p w:rsidR="00EA5C99" w:rsidRPr="00511E5D" w:rsidRDefault="00EA5C99">
      <w:pPr>
        <w:rPr>
          <w:rFonts w:ascii="Times New Roman" w:hAnsi="Times New Roman" w:cs="Times New Roman"/>
        </w:rPr>
      </w:pPr>
      <w:r w:rsidRPr="00511E5D">
        <w:rPr>
          <w:rFonts w:ascii="Times New Roman" w:hAnsi="Times New Roman" w:cs="Times New Roman"/>
          <w:noProof/>
        </w:rPr>
        <w:drawing>
          <wp:inline distT="0" distB="0" distL="0" distR="0" wp14:anchorId="7B949DF3" wp14:editId="7D9FD267">
            <wp:extent cx="5274310" cy="864870"/>
            <wp:effectExtent l="0" t="0" r="0" b="0"/>
            <wp:docPr id="1821777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77640" name=""/>
                    <pic:cNvPicPr/>
                  </pic:nvPicPr>
                  <pic:blipFill>
                    <a:blip r:embed="rId17"/>
                    <a:stretch>
                      <a:fillRect/>
                    </a:stretch>
                  </pic:blipFill>
                  <pic:spPr>
                    <a:xfrm>
                      <a:off x="0" y="0"/>
                      <a:ext cx="5274310" cy="864870"/>
                    </a:xfrm>
                    <a:prstGeom prst="rect">
                      <a:avLst/>
                    </a:prstGeom>
                  </pic:spPr>
                </pic:pic>
              </a:graphicData>
            </a:graphic>
          </wp:inline>
        </w:drawing>
      </w:r>
    </w:p>
    <w:p w:rsidR="005B03D8" w:rsidRPr="00511E5D" w:rsidRDefault="005B03D8">
      <w:pPr>
        <w:rPr>
          <w:rFonts w:ascii="Times New Roman" w:hAnsi="Times New Roman" w:cs="Times New Roman"/>
        </w:rPr>
      </w:pPr>
      <w:r w:rsidRPr="00511E5D">
        <w:rPr>
          <w:rFonts w:ascii="Times New Roman" w:hAnsi="Times New Roman" w:cs="Times New Roman"/>
          <w:noProof/>
        </w:rPr>
        <w:drawing>
          <wp:inline distT="0" distB="0" distL="0" distR="0" wp14:anchorId="6EE100E7" wp14:editId="13C89130">
            <wp:extent cx="5274310" cy="2599055"/>
            <wp:effectExtent l="0" t="0" r="0" b="4445"/>
            <wp:docPr id="1998435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35603" name=""/>
                    <pic:cNvPicPr/>
                  </pic:nvPicPr>
                  <pic:blipFill>
                    <a:blip r:embed="rId18"/>
                    <a:stretch>
                      <a:fillRect/>
                    </a:stretch>
                  </pic:blipFill>
                  <pic:spPr>
                    <a:xfrm>
                      <a:off x="0" y="0"/>
                      <a:ext cx="5274310" cy="2599055"/>
                    </a:xfrm>
                    <a:prstGeom prst="rect">
                      <a:avLst/>
                    </a:prstGeom>
                  </pic:spPr>
                </pic:pic>
              </a:graphicData>
            </a:graphic>
          </wp:inline>
        </w:drawing>
      </w:r>
    </w:p>
    <w:p w:rsidR="005B03D8" w:rsidRPr="00511E5D" w:rsidRDefault="005B03D8">
      <w:pPr>
        <w:rPr>
          <w:rFonts w:ascii="Times New Roman" w:hAnsi="Times New Roman" w:cs="Times New Roman"/>
        </w:rPr>
      </w:pPr>
      <w:r w:rsidRPr="00511E5D">
        <w:rPr>
          <w:rFonts w:ascii="Times New Roman" w:hAnsi="Times New Roman" w:cs="Times New Roman"/>
        </w:rPr>
        <w:t>这里的</w:t>
      </w:r>
      <w:proofErr w:type="spellStart"/>
      <w:r w:rsidRPr="00511E5D">
        <w:rPr>
          <w:rFonts w:ascii="Times New Roman" w:hAnsi="Times New Roman" w:cs="Times New Roman"/>
        </w:rPr>
        <w:t>configuration:latency</w:t>
      </w:r>
      <w:proofErr w:type="spellEnd"/>
      <w:r w:rsidRPr="00511E5D">
        <w:rPr>
          <w:rFonts w:ascii="Times New Roman" w:hAnsi="Times New Roman" w:cs="Times New Roman"/>
        </w:rPr>
        <w:t xml:space="preserve"> = 0 </w:t>
      </w:r>
      <w:r w:rsidRPr="00511E5D">
        <w:rPr>
          <w:rFonts w:ascii="Times New Roman" w:hAnsi="Times New Roman" w:cs="Times New Roman"/>
        </w:rPr>
        <w:t>是不是延迟可配？</w:t>
      </w:r>
    </w:p>
    <w:p w:rsidR="005B03D8" w:rsidRPr="00511E5D" w:rsidRDefault="005B03D8">
      <w:pPr>
        <w:rPr>
          <w:rFonts w:ascii="Times New Roman" w:hAnsi="Times New Roman" w:cs="Times New Roman"/>
        </w:rPr>
      </w:pPr>
    </w:p>
    <w:p w:rsidR="00FF5807" w:rsidRPr="00511E5D" w:rsidRDefault="00FF5807">
      <w:pPr>
        <w:rPr>
          <w:rFonts w:ascii="Times New Roman" w:hAnsi="Times New Roman" w:cs="Times New Roman"/>
        </w:rPr>
      </w:pPr>
      <w:r w:rsidRPr="00511E5D">
        <w:rPr>
          <w:rFonts w:ascii="Times New Roman" w:hAnsi="Times New Roman" w:cs="Times New Roman"/>
        </w:rPr>
        <w:t>使用一个简单的</w:t>
      </w:r>
      <w:proofErr w:type="spellStart"/>
      <w:r w:rsidRPr="00511E5D">
        <w:rPr>
          <w:rFonts w:ascii="Times New Roman" w:hAnsi="Times New Roman" w:cs="Times New Roman"/>
        </w:rPr>
        <w:t>mbw</w:t>
      </w:r>
      <w:proofErr w:type="spellEnd"/>
      <w:r w:rsidRPr="00511E5D">
        <w:rPr>
          <w:rFonts w:ascii="Times New Roman" w:hAnsi="Times New Roman" w:cs="Times New Roman"/>
        </w:rPr>
        <w:t>(Memory Bandwidth benchmark)</w:t>
      </w:r>
      <w:r w:rsidRPr="00511E5D">
        <w:rPr>
          <w:rFonts w:ascii="Times New Roman" w:hAnsi="Times New Roman" w:cs="Times New Roman"/>
        </w:rPr>
        <w:t>测试一下现有内存带宽。</w:t>
      </w:r>
    </w:p>
    <w:p w:rsidR="00FF5807" w:rsidRPr="00511E5D" w:rsidRDefault="00FF5807">
      <w:pPr>
        <w:rPr>
          <w:rFonts w:ascii="Times New Roman" w:hAnsi="Times New Roman" w:cs="Times New Roman"/>
        </w:rPr>
      </w:pPr>
      <w:r w:rsidRPr="00511E5D">
        <w:rPr>
          <w:rFonts w:ascii="Times New Roman" w:hAnsi="Times New Roman" w:cs="Times New Roman"/>
        </w:rPr>
        <w:t>内存带宽测试工具</w:t>
      </w:r>
      <w:proofErr w:type="spellStart"/>
      <w:r w:rsidRPr="00511E5D">
        <w:rPr>
          <w:rFonts w:ascii="Times New Roman" w:hAnsi="Times New Roman" w:cs="Times New Roman"/>
        </w:rPr>
        <w:t>mbw</w:t>
      </w:r>
      <w:proofErr w:type="spellEnd"/>
      <w:r w:rsidRPr="00511E5D">
        <w:rPr>
          <w:rFonts w:ascii="Times New Roman" w:hAnsi="Times New Roman" w:cs="Times New Roman"/>
        </w:rPr>
        <w:t xml:space="preserve"> https://github.com/raas/mbw</w:t>
      </w:r>
    </w:p>
    <w:p w:rsidR="00FF5807" w:rsidRPr="00511E5D" w:rsidRDefault="00FF5807">
      <w:pPr>
        <w:rPr>
          <w:rFonts w:ascii="Times New Roman" w:hAnsi="Times New Roman" w:cs="Times New Roman"/>
        </w:rPr>
      </w:pPr>
      <w:r w:rsidRPr="00511E5D">
        <w:rPr>
          <w:rFonts w:ascii="Times New Roman" w:hAnsi="Times New Roman" w:cs="Times New Roman"/>
        </w:rPr>
        <w:t>是一个带宽测试工具（通常用来评估用户层应用程序进行内存拷贝操作所能够达到的带宽），可以测试在内存拷贝</w:t>
      </w:r>
      <w:proofErr w:type="spellStart"/>
      <w:r w:rsidRPr="00511E5D">
        <w:rPr>
          <w:rFonts w:ascii="Times New Roman" w:hAnsi="Times New Roman" w:cs="Times New Roman"/>
        </w:rPr>
        <w:t>memcpy</w:t>
      </w:r>
      <w:proofErr w:type="spellEnd"/>
      <w:r w:rsidRPr="00511E5D">
        <w:rPr>
          <w:rFonts w:ascii="Times New Roman" w:hAnsi="Times New Roman" w:cs="Times New Roman"/>
        </w:rPr>
        <w:t xml:space="preserve">, </w:t>
      </w:r>
      <w:r w:rsidRPr="00511E5D">
        <w:rPr>
          <w:rFonts w:ascii="Times New Roman" w:hAnsi="Times New Roman" w:cs="Times New Roman"/>
        </w:rPr>
        <w:t>字符串拷贝</w:t>
      </w:r>
      <w:r w:rsidRPr="00511E5D">
        <w:rPr>
          <w:rFonts w:ascii="Times New Roman" w:hAnsi="Times New Roman" w:cs="Times New Roman"/>
        </w:rPr>
        <w:t xml:space="preserve">dumb, </w:t>
      </w:r>
      <w:r w:rsidRPr="00511E5D">
        <w:rPr>
          <w:rFonts w:ascii="Times New Roman" w:hAnsi="Times New Roman" w:cs="Times New Roman"/>
        </w:rPr>
        <w:t>内存块拷贝</w:t>
      </w:r>
      <w:proofErr w:type="spellStart"/>
      <w:r w:rsidRPr="00511E5D">
        <w:rPr>
          <w:rFonts w:ascii="Times New Roman" w:hAnsi="Times New Roman" w:cs="Times New Roman"/>
        </w:rPr>
        <w:t>mcblock</w:t>
      </w:r>
      <w:proofErr w:type="spellEnd"/>
      <w:r w:rsidRPr="00511E5D">
        <w:rPr>
          <w:rFonts w:ascii="Times New Roman" w:hAnsi="Times New Roman" w:cs="Times New Roman"/>
        </w:rPr>
        <w:t>三种不同方式下的内存拷贝速度，程序代码比较简单，便于理解。</w:t>
      </w:r>
    </w:p>
    <w:p w:rsidR="00F36F06" w:rsidRPr="00511E5D" w:rsidRDefault="00F36F06">
      <w:pPr>
        <w:rPr>
          <w:rFonts w:ascii="Times New Roman" w:hAnsi="Times New Roman" w:cs="Times New Roman"/>
        </w:rPr>
      </w:pPr>
      <w:r w:rsidRPr="00511E5D">
        <w:rPr>
          <w:rFonts w:ascii="Times New Roman" w:hAnsi="Times New Roman" w:cs="Times New Roman"/>
          <w:noProof/>
        </w:rPr>
        <w:drawing>
          <wp:inline distT="0" distB="0" distL="0" distR="0" wp14:anchorId="0ED90EB6" wp14:editId="427671AF">
            <wp:extent cx="5274310" cy="3292475"/>
            <wp:effectExtent l="0" t="0" r="0" b="0"/>
            <wp:docPr id="179546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6062" name=""/>
                    <pic:cNvPicPr/>
                  </pic:nvPicPr>
                  <pic:blipFill>
                    <a:blip r:embed="rId19"/>
                    <a:stretch>
                      <a:fillRect/>
                    </a:stretch>
                  </pic:blipFill>
                  <pic:spPr>
                    <a:xfrm>
                      <a:off x="0" y="0"/>
                      <a:ext cx="5274310" cy="3292475"/>
                    </a:xfrm>
                    <a:prstGeom prst="rect">
                      <a:avLst/>
                    </a:prstGeom>
                  </pic:spPr>
                </pic:pic>
              </a:graphicData>
            </a:graphic>
          </wp:inline>
        </w:drawing>
      </w:r>
    </w:p>
    <w:p w:rsidR="00F36F06" w:rsidRPr="00511E5D" w:rsidRDefault="00F36F06">
      <w:pPr>
        <w:rPr>
          <w:rFonts w:ascii="Times New Roman" w:hAnsi="Times New Roman" w:cs="Times New Roman"/>
        </w:rPr>
      </w:pPr>
      <w:r w:rsidRPr="00511E5D">
        <w:rPr>
          <w:rFonts w:ascii="Times New Roman" w:hAnsi="Times New Roman" w:cs="Times New Roman"/>
        </w:rPr>
        <w:t xml:space="preserve">-q </w:t>
      </w:r>
      <w:r w:rsidRPr="00511E5D">
        <w:rPr>
          <w:rFonts w:ascii="Times New Roman" w:hAnsi="Times New Roman" w:cs="Times New Roman"/>
        </w:rPr>
        <w:t>隐藏日志</w:t>
      </w:r>
      <w:r w:rsidRPr="00511E5D">
        <w:rPr>
          <w:rFonts w:ascii="Times New Roman" w:hAnsi="Times New Roman" w:cs="Times New Roman"/>
        </w:rPr>
        <w:t xml:space="preserve"> 10 </w:t>
      </w:r>
      <w:r w:rsidRPr="00511E5D">
        <w:rPr>
          <w:rFonts w:ascii="Times New Roman" w:hAnsi="Times New Roman" w:cs="Times New Roman"/>
        </w:rPr>
        <w:t>测试次数</w:t>
      </w:r>
      <w:r w:rsidRPr="00511E5D">
        <w:rPr>
          <w:rFonts w:ascii="Times New Roman" w:hAnsi="Times New Roman" w:cs="Times New Roman"/>
        </w:rPr>
        <w:t xml:space="preserve"> 8192</w:t>
      </w:r>
      <w:r w:rsidRPr="00511E5D">
        <w:rPr>
          <w:rFonts w:ascii="Times New Roman" w:hAnsi="Times New Roman" w:cs="Times New Roman"/>
        </w:rPr>
        <w:t>内存大小</w:t>
      </w:r>
    </w:p>
    <w:p w:rsidR="00F36F06" w:rsidRPr="00511E5D" w:rsidRDefault="00A725F0">
      <w:pPr>
        <w:rPr>
          <w:rFonts w:ascii="Times New Roman" w:hAnsi="Times New Roman" w:cs="Times New Roman"/>
        </w:rPr>
      </w:pPr>
      <w:r w:rsidRPr="00511E5D">
        <w:rPr>
          <w:rFonts w:ascii="Times New Roman" w:hAnsi="Times New Roman" w:cs="Times New Roman"/>
        </w:rPr>
        <w:t>但是为什么测试结果这么奇怪？</w:t>
      </w:r>
    </w:p>
    <w:p w:rsidR="006071C7" w:rsidRPr="00511E5D" w:rsidRDefault="006071C7">
      <w:pPr>
        <w:rPr>
          <w:rFonts w:ascii="Times New Roman" w:hAnsi="Times New Roman" w:cs="Times New Roman"/>
        </w:rPr>
      </w:pPr>
    </w:p>
    <w:p w:rsidR="006071C7" w:rsidRPr="00511E5D" w:rsidRDefault="006071C7">
      <w:pPr>
        <w:rPr>
          <w:rFonts w:ascii="Times New Roman" w:hAnsi="Times New Roman" w:cs="Times New Roman"/>
        </w:rPr>
      </w:pPr>
    </w:p>
    <w:p w:rsidR="006071C7" w:rsidRPr="00511E5D" w:rsidRDefault="006071C7">
      <w:pPr>
        <w:rPr>
          <w:rFonts w:ascii="Times New Roman" w:hAnsi="Times New Roman" w:cs="Times New Roman"/>
        </w:rPr>
      </w:pPr>
    </w:p>
    <w:p w:rsidR="005E0DF5" w:rsidRPr="00511E5D" w:rsidRDefault="005E0DF5">
      <w:pPr>
        <w:rPr>
          <w:rFonts w:ascii="Times New Roman" w:hAnsi="Times New Roman" w:cs="Times New Roman"/>
        </w:rPr>
      </w:pPr>
      <w:r w:rsidRPr="00511E5D">
        <w:rPr>
          <w:rFonts w:ascii="Times New Roman" w:hAnsi="Times New Roman" w:cs="Times New Roman"/>
        </w:rPr>
        <w:t>PTU</w:t>
      </w:r>
      <w:r w:rsidRPr="00511E5D">
        <w:rPr>
          <w:rFonts w:ascii="Times New Roman" w:hAnsi="Times New Roman" w:cs="Times New Roman"/>
        </w:rPr>
        <w:t>（</w:t>
      </w:r>
      <w:r w:rsidRPr="00511E5D">
        <w:rPr>
          <w:rFonts w:ascii="Times New Roman" w:hAnsi="Times New Roman" w:cs="Times New Roman"/>
        </w:rPr>
        <w:t>Intel-performance-tuning-utility</w:t>
      </w:r>
      <w:r w:rsidRPr="00511E5D">
        <w:rPr>
          <w:rFonts w:ascii="Times New Roman" w:hAnsi="Times New Roman" w:cs="Times New Roman"/>
        </w:rPr>
        <w:t>）</w:t>
      </w:r>
    </w:p>
    <w:p w:rsidR="00D32BF4" w:rsidRPr="00511E5D" w:rsidRDefault="00000000">
      <w:pPr>
        <w:rPr>
          <w:rFonts w:ascii="Times New Roman" w:hAnsi="Times New Roman" w:cs="Times New Roman"/>
        </w:rPr>
      </w:pPr>
      <w:hyperlink r:id="rId20" w:history="1">
        <w:r w:rsidR="00D32BF4" w:rsidRPr="00511E5D">
          <w:rPr>
            <w:rStyle w:val="a3"/>
            <w:rFonts w:ascii="Times New Roman" w:hAnsi="Times New Roman" w:cs="Times New Roman"/>
          </w:rPr>
          <w:t>https://www.intel.com/content/www/us/en/developer/tools/oneapi/vtune-profiler.html</w:t>
        </w:r>
      </w:hyperlink>
    </w:p>
    <w:p w:rsidR="00A725F0" w:rsidRPr="00511E5D" w:rsidRDefault="00000000">
      <w:pPr>
        <w:rPr>
          <w:rFonts w:ascii="Times New Roman" w:hAnsi="Times New Roman" w:cs="Times New Roman"/>
        </w:rPr>
      </w:pPr>
      <w:hyperlink r:id="rId21" w:history="1">
        <w:r w:rsidR="00A725F0" w:rsidRPr="00511E5D">
          <w:rPr>
            <w:rStyle w:val="a3"/>
            <w:rFonts w:ascii="Times New Roman" w:hAnsi="Times New Roman" w:cs="Times New Roman"/>
          </w:rPr>
          <w:t>https://www.intel.com/content/www/us/en/developer/tools/oneapi/vtune-profiler-download.html?operatingsystem=linux&amp;distributions=online</w:t>
        </w:r>
      </w:hyperlink>
    </w:p>
    <w:p w:rsidR="00A725F0" w:rsidRPr="00A725F0" w:rsidRDefault="00A725F0" w:rsidP="00A725F0">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rPr>
          <w:rFonts w:ascii="Times New Roman" w:hAnsi="Times New Roman" w:cs="Times New Roman"/>
          <w:color w:val="959595"/>
        </w:rPr>
      </w:pPr>
      <w:proofErr w:type="spellStart"/>
      <w:r w:rsidRPr="00A725F0">
        <w:rPr>
          <w:rFonts w:ascii="Times New Roman" w:hAnsi="Times New Roman" w:cs="Times New Roman"/>
          <w:color w:val="959595"/>
        </w:rPr>
        <w:t>wget</w:t>
      </w:r>
      <w:proofErr w:type="spellEnd"/>
      <w:r w:rsidRPr="00A725F0">
        <w:rPr>
          <w:rFonts w:ascii="Times New Roman" w:hAnsi="Times New Roman" w:cs="Times New Roman"/>
          <w:color w:val="959595"/>
        </w:rPr>
        <w:t xml:space="preserve"> https://registrationcenter-download.intel.com/akdlm/IRC_NAS/56d0db2b-1ff1-4abe-857a-72ca9be22bd3/l_oneapi_vtune_p_2024.0.1.14.sh</w:t>
      </w:r>
    </w:p>
    <w:p w:rsidR="00A725F0" w:rsidRPr="00A725F0" w:rsidRDefault="00A725F0" w:rsidP="00A725F0">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rPr>
          <w:rFonts w:ascii="Times New Roman" w:hAnsi="Times New Roman" w:cs="Times New Roman"/>
          <w:color w:val="959595"/>
          <w:sz w:val="23"/>
          <w:szCs w:val="23"/>
        </w:rPr>
      </w:pPr>
      <w:proofErr w:type="spellStart"/>
      <w:r w:rsidRPr="00A725F0">
        <w:rPr>
          <w:rFonts w:ascii="Times New Roman" w:hAnsi="Times New Roman" w:cs="Times New Roman"/>
          <w:color w:val="959595"/>
        </w:rPr>
        <w:t>sudo</w:t>
      </w:r>
      <w:proofErr w:type="spellEnd"/>
      <w:r w:rsidRPr="00A725F0">
        <w:rPr>
          <w:rFonts w:ascii="Times New Roman" w:hAnsi="Times New Roman" w:cs="Times New Roman"/>
          <w:color w:val="959595"/>
        </w:rPr>
        <w:t xml:space="preserve"> </w:t>
      </w:r>
      <w:proofErr w:type="spellStart"/>
      <w:r w:rsidRPr="00A725F0">
        <w:rPr>
          <w:rFonts w:ascii="Times New Roman" w:hAnsi="Times New Roman" w:cs="Times New Roman"/>
          <w:color w:val="959595"/>
        </w:rPr>
        <w:t>sh</w:t>
      </w:r>
      <w:proofErr w:type="spellEnd"/>
      <w:r w:rsidRPr="00A725F0">
        <w:rPr>
          <w:rFonts w:ascii="Times New Roman" w:hAnsi="Times New Roman" w:cs="Times New Roman"/>
          <w:color w:val="959595"/>
        </w:rPr>
        <w:t xml:space="preserve"> ./l_oneapi_vtune_p_2024.0.1.14.sh</w:t>
      </w:r>
    </w:p>
    <w:p w:rsidR="00A725F0" w:rsidRPr="00511E5D" w:rsidRDefault="00A725F0">
      <w:pPr>
        <w:rPr>
          <w:rFonts w:ascii="Times New Roman" w:hAnsi="Times New Roman" w:cs="Times New Roman"/>
        </w:rPr>
      </w:pPr>
      <w:r w:rsidRPr="00511E5D">
        <w:rPr>
          <w:rFonts w:ascii="Times New Roman" w:hAnsi="Times New Roman" w:cs="Times New Roman"/>
        </w:rPr>
        <w:t>使用以上指令下载并手动安装；</w:t>
      </w:r>
    </w:p>
    <w:p w:rsidR="00A725F0" w:rsidRPr="00511E5D" w:rsidRDefault="00000000">
      <w:pPr>
        <w:rPr>
          <w:rFonts w:ascii="Times New Roman" w:hAnsi="Times New Roman" w:cs="Times New Roman"/>
        </w:rPr>
      </w:pPr>
      <w:hyperlink r:id="rId22" w:history="1">
        <w:r w:rsidR="000351CC" w:rsidRPr="00511E5D">
          <w:rPr>
            <w:rStyle w:val="a3"/>
            <w:rFonts w:ascii="Times New Roman" w:hAnsi="Times New Roman" w:cs="Times New Roman"/>
          </w:rPr>
          <w:t>https://www.intel.com/content/www/us/en/docs/vtune-profiler/get-started-guide/2024-0/linux-os.html</w:t>
        </w:r>
      </w:hyperlink>
    </w:p>
    <w:p w:rsidR="000351CC" w:rsidRPr="00511E5D" w:rsidRDefault="000351CC">
      <w:pPr>
        <w:rPr>
          <w:rFonts w:ascii="Times New Roman" w:hAnsi="Times New Roman" w:cs="Times New Roman"/>
        </w:rPr>
      </w:pPr>
      <w:r w:rsidRPr="00511E5D">
        <w:rPr>
          <w:rFonts w:ascii="Times New Roman" w:hAnsi="Times New Roman" w:cs="Times New Roman"/>
        </w:rPr>
        <w:t>使用指南</w:t>
      </w:r>
    </w:p>
    <w:p w:rsidR="000351CC" w:rsidRPr="00511E5D" w:rsidRDefault="00E97061">
      <w:pPr>
        <w:rPr>
          <w:rFonts w:ascii="Times New Roman" w:hAnsi="Times New Roman" w:cs="Times New Roman"/>
        </w:rPr>
      </w:pPr>
      <w:r w:rsidRPr="00511E5D">
        <w:rPr>
          <w:rFonts w:ascii="Times New Roman" w:hAnsi="Times New Roman" w:cs="Times New Roman"/>
        </w:rPr>
        <w:t>可以使用</w:t>
      </w:r>
      <w:proofErr w:type="spellStart"/>
      <w:r w:rsidRPr="00511E5D">
        <w:rPr>
          <w:rFonts w:ascii="Times New Roman" w:hAnsi="Times New Roman" w:cs="Times New Roman"/>
        </w:rPr>
        <w:t>vtune</w:t>
      </w:r>
      <w:proofErr w:type="spellEnd"/>
      <w:r w:rsidRPr="00511E5D">
        <w:rPr>
          <w:rFonts w:ascii="Times New Roman" w:hAnsi="Times New Roman" w:cs="Times New Roman"/>
        </w:rPr>
        <w:t>在</w:t>
      </w:r>
      <w:r w:rsidRPr="00511E5D">
        <w:rPr>
          <w:rFonts w:ascii="Times New Roman" w:hAnsi="Times New Roman" w:cs="Times New Roman"/>
        </w:rPr>
        <w:t>Linux</w:t>
      </w:r>
      <w:r w:rsidRPr="00511E5D">
        <w:rPr>
          <w:rFonts w:ascii="Times New Roman" w:hAnsi="Times New Roman" w:cs="Times New Roman"/>
        </w:rPr>
        <w:t>上采集，然后放到</w:t>
      </w:r>
      <w:r w:rsidRPr="00511E5D">
        <w:rPr>
          <w:rFonts w:ascii="Times New Roman" w:hAnsi="Times New Roman" w:cs="Times New Roman"/>
        </w:rPr>
        <w:t>Windows</w:t>
      </w:r>
      <w:r w:rsidRPr="00511E5D">
        <w:rPr>
          <w:rFonts w:ascii="Times New Roman" w:hAnsi="Times New Roman" w:cs="Times New Roman"/>
        </w:rPr>
        <w:t>上来分析；</w:t>
      </w:r>
    </w:p>
    <w:p w:rsidR="00E97061" w:rsidRPr="00511E5D" w:rsidRDefault="0018581C">
      <w:pPr>
        <w:rPr>
          <w:rFonts w:ascii="Times New Roman" w:hAnsi="Times New Roman" w:cs="Times New Roman"/>
        </w:rPr>
      </w:pPr>
      <w:r w:rsidRPr="00511E5D">
        <w:rPr>
          <w:rFonts w:ascii="Times New Roman" w:hAnsi="Times New Roman" w:cs="Times New Roman"/>
        </w:rPr>
        <w:t>很好的使用笔记：</w:t>
      </w:r>
    </w:p>
    <w:p w:rsidR="00A725F0" w:rsidRPr="00511E5D" w:rsidRDefault="00000000">
      <w:pPr>
        <w:rPr>
          <w:rFonts w:ascii="Times New Roman" w:hAnsi="Times New Roman" w:cs="Times New Roman"/>
        </w:rPr>
      </w:pPr>
      <w:hyperlink r:id="rId23" w:history="1">
        <w:r w:rsidR="0018581C" w:rsidRPr="00511E5D">
          <w:rPr>
            <w:rStyle w:val="a3"/>
            <w:rFonts w:ascii="Times New Roman" w:hAnsi="Times New Roman" w:cs="Times New Roman"/>
          </w:rPr>
          <w:t>https://seekstar.github.io/2021/09/19/%E5%9C%A8%E6%9C%8D%E5%8A%A1%E5%99%A8%E4%B8%8A%E4%BD%BF%E7%94%A8vtune/</w:t>
        </w:r>
      </w:hyperlink>
    </w:p>
    <w:p w:rsidR="002D5807" w:rsidRPr="00511E5D" w:rsidRDefault="002D5807">
      <w:pPr>
        <w:rPr>
          <w:rFonts w:ascii="Times New Roman" w:hAnsi="Times New Roman" w:cs="Times New Roman"/>
        </w:rPr>
      </w:pPr>
      <w:r w:rsidRPr="00511E5D">
        <w:rPr>
          <w:rFonts w:ascii="Times New Roman" w:hAnsi="Times New Roman" w:cs="Times New Roman"/>
        </w:rPr>
        <w:t>可以使用</w:t>
      </w:r>
      <w:r w:rsidRPr="00511E5D">
        <w:rPr>
          <w:rFonts w:ascii="Times New Roman" w:hAnsi="Times New Roman" w:cs="Times New Roman"/>
        </w:rPr>
        <w:t>PTU</w:t>
      </w:r>
      <w:r w:rsidRPr="00511E5D">
        <w:rPr>
          <w:rFonts w:ascii="Times New Roman" w:hAnsi="Times New Roman" w:cs="Times New Roman"/>
        </w:rPr>
        <w:t>，硬件层面的带宽使用测量工具，主要是分析系统</w:t>
      </w:r>
      <w:r w:rsidR="00287C90" w:rsidRPr="00511E5D">
        <w:rPr>
          <w:rFonts w:ascii="Times New Roman" w:hAnsi="Times New Roman" w:cs="Times New Roman"/>
        </w:rPr>
        <w:t>瓶颈；</w:t>
      </w:r>
    </w:p>
    <w:p w:rsidR="009271DD" w:rsidRPr="00511E5D" w:rsidRDefault="00477090">
      <w:pPr>
        <w:rPr>
          <w:rFonts w:ascii="Times New Roman" w:hAnsi="Times New Roman" w:cs="Times New Roman"/>
        </w:rPr>
      </w:pPr>
      <w:proofErr w:type="spellStart"/>
      <w:r w:rsidRPr="00511E5D">
        <w:rPr>
          <w:rFonts w:ascii="Times New Roman" w:hAnsi="Times New Roman" w:cs="Times New Roman"/>
        </w:rPr>
        <w:t>ptu</w:t>
      </w:r>
      <w:proofErr w:type="spellEnd"/>
      <w:r w:rsidRPr="00511E5D">
        <w:rPr>
          <w:rFonts w:ascii="Times New Roman" w:hAnsi="Times New Roman" w:cs="Times New Roman"/>
        </w:rPr>
        <w:t>现在应该已经用不了了，但是又没有找到其他的工具；原文结果如下：</w:t>
      </w:r>
    </w:p>
    <w:p w:rsidR="00287C90" w:rsidRPr="00511E5D" w:rsidRDefault="00477090">
      <w:pPr>
        <w:rPr>
          <w:rFonts w:ascii="Times New Roman" w:hAnsi="Times New Roman" w:cs="Times New Roman"/>
        </w:rPr>
      </w:pPr>
      <w:r w:rsidRPr="00511E5D">
        <w:rPr>
          <w:rFonts w:ascii="Times New Roman" w:hAnsi="Times New Roman" w:cs="Times New Roman"/>
          <w:noProof/>
        </w:rPr>
        <w:drawing>
          <wp:inline distT="0" distB="0" distL="0" distR="0" wp14:anchorId="3EAFB803" wp14:editId="6B14DA52">
            <wp:extent cx="4640752" cy="4920113"/>
            <wp:effectExtent l="0" t="0" r="0" b="0"/>
            <wp:docPr id="367300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00468" name=""/>
                    <pic:cNvPicPr/>
                  </pic:nvPicPr>
                  <pic:blipFill>
                    <a:blip r:embed="rId24"/>
                    <a:stretch>
                      <a:fillRect/>
                    </a:stretch>
                  </pic:blipFill>
                  <pic:spPr>
                    <a:xfrm>
                      <a:off x="0" y="0"/>
                      <a:ext cx="4654122" cy="4934288"/>
                    </a:xfrm>
                    <a:prstGeom prst="rect">
                      <a:avLst/>
                    </a:prstGeom>
                  </pic:spPr>
                </pic:pic>
              </a:graphicData>
            </a:graphic>
          </wp:inline>
        </w:drawing>
      </w:r>
    </w:p>
    <w:p w:rsidR="00477090" w:rsidRPr="00511E5D" w:rsidRDefault="00765C08">
      <w:pPr>
        <w:rPr>
          <w:rFonts w:ascii="Times New Roman" w:hAnsi="Times New Roman" w:cs="Times New Roman"/>
        </w:rPr>
      </w:pPr>
      <w:r w:rsidRPr="00511E5D">
        <w:rPr>
          <w:rFonts w:ascii="Times New Roman" w:hAnsi="Times New Roman" w:cs="Times New Roman"/>
        </w:rPr>
        <w:t>CPU</w:t>
      </w:r>
      <w:r w:rsidRPr="00511E5D">
        <w:rPr>
          <w:rFonts w:ascii="Times New Roman" w:hAnsi="Times New Roman" w:cs="Times New Roman"/>
        </w:rPr>
        <w:t>的</w:t>
      </w:r>
      <w:r w:rsidRPr="00511E5D">
        <w:rPr>
          <w:rFonts w:ascii="Times New Roman" w:hAnsi="Times New Roman" w:cs="Times New Roman"/>
        </w:rPr>
        <w:t>topology</w:t>
      </w:r>
      <w:r w:rsidRPr="00511E5D">
        <w:rPr>
          <w:rFonts w:ascii="Times New Roman" w:hAnsi="Times New Roman" w:cs="Times New Roman"/>
        </w:rPr>
        <w:t>结构，每个操作系统的</w:t>
      </w:r>
      <w:r w:rsidRPr="00511E5D">
        <w:rPr>
          <w:rFonts w:ascii="Times New Roman" w:hAnsi="Times New Roman" w:cs="Times New Roman"/>
        </w:rPr>
        <w:t>CPU</w:t>
      </w:r>
      <w:r w:rsidRPr="00511E5D">
        <w:rPr>
          <w:rFonts w:ascii="Times New Roman" w:hAnsi="Times New Roman" w:cs="Times New Roman"/>
        </w:rPr>
        <w:t>对应到哪个</w:t>
      </w:r>
      <w:r w:rsidRPr="00511E5D">
        <w:rPr>
          <w:rFonts w:ascii="Times New Roman" w:hAnsi="Times New Roman" w:cs="Times New Roman"/>
        </w:rPr>
        <w:t>CPU</w:t>
      </w:r>
      <w:r w:rsidRPr="00511E5D">
        <w:rPr>
          <w:rFonts w:ascii="Times New Roman" w:hAnsi="Times New Roman" w:cs="Times New Roman"/>
        </w:rPr>
        <w:t>哪个核心的哪个超线程去。有了这个信息，才能使用</w:t>
      </w:r>
      <w:r w:rsidRPr="00511E5D">
        <w:rPr>
          <w:rFonts w:ascii="Times New Roman" w:hAnsi="Times New Roman" w:cs="Times New Roman"/>
        </w:rPr>
        <w:t>taskset</w:t>
      </w:r>
      <w:r w:rsidRPr="00511E5D">
        <w:rPr>
          <w:rFonts w:ascii="Times New Roman" w:hAnsi="Times New Roman" w:cs="Times New Roman"/>
        </w:rPr>
        <w:t>将内存测试工具绑定到指定的</w:t>
      </w:r>
      <w:r w:rsidRPr="00511E5D">
        <w:rPr>
          <w:rFonts w:ascii="Times New Roman" w:hAnsi="Times New Roman" w:cs="Times New Roman"/>
        </w:rPr>
        <w:t>CPU</w:t>
      </w:r>
      <w:r w:rsidRPr="00511E5D">
        <w:rPr>
          <w:rFonts w:ascii="Times New Roman" w:hAnsi="Times New Roman" w:cs="Times New Roman"/>
        </w:rPr>
        <w:t>，才能精确的观察内存使用情况。</w:t>
      </w:r>
    </w:p>
    <w:p w:rsidR="00765C08" w:rsidRPr="00511E5D" w:rsidRDefault="00765C08">
      <w:pPr>
        <w:rPr>
          <w:rFonts w:ascii="Times New Roman" w:hAnsi="Times New Roman" w:cs="Times New Roman"/>
        </w:rPr>
      </w:pPr>
      <w:r w:rsidRPr="00511E5D">
        <w:rPr>
          <w:rFonts w:ascii="Times New Roman" w:hAnsi="Times New Roman" w:cs="Times New Roman"/>
        </w:rPr>
        <w:t>参考：</w:t>
      </w:r>
      <w:r w:rsidR="00000000">
        <w:fldChar w:fldCharType="begin"/>
      </w:r>
      <w:r w:rsidR="00000000">
        <w:instrText>HYPERLINK "https://blog.yufeng.info/archives/666"</w:instrText>
      </w:r>
      <w:r w:rsidR="00000000">
        <w:fldChar w:fldCharType="separate"/>
      </w:r>
      <w:r w:rsidRPr="00511E5D">
        <w:rPr>
          <w:rStyle w:val="a3"/>
          <w:rFonts w:ascii="Times New Roman" w:hAnsi="Times New Roman" w:cs="Times New Roman"/>
        </w:rPr>
        <w:t>https://blog.yufeng.info/archives/666</w:t>
      </w:r>
      <w:r w:rsidR="00000000">
        <w:rPr>
          <w:rStyle w:val="a3"/>
          <w:rFonts w:ascii="Times New Roman" w:hAnsi="Times New Roman" w:cs="Times New Roman"/>
        </w:rPr>
        <w:fldChar w:fldCharType="end"/>
      </w:r>
    </w:p>
    <w:p w:rsidR="00AF39AA" w:rsidRPr="00511E5D" w:rsidRDefault="00BD3AE4">
      <w:pPr>
        <w:rPr>
          <w:rFonts w:ascii="Times New Roman" w:hAnsi="Times New Roman" w:cs="Times New Roman"/>
        </w:rPr>
      </w:pPr>
      <w:r w:rsidRPr="00511E5D">
        <w:rPr>
          <w:rFonts w:ascii="Times New Roman" w:hAnsi="Times New Roman" w:cs="Times New Roman"/>
        </w:rPr>
        <w:t>修改用户权限：</w:t>
      </w:r>
    </w:p>
    <w:p w:rsidR="00997DD8" w:rsidRPr="00511E5D" w:rsidRDefault="00000000">
      <w:pPr>
        <w:rPr>
          <w:rFonts w:ascii="Times New Roman" w:hAnsi="Times New Roman" w:cs="Times New Roman"/>
        </w:rPr>
      </w:pPr>
      <w:hyperlink r:id="rId25" w:history="1">
        <w:r w:rsidR="00BD3AE4" w:rsidRPr="00511E5D">
          <w:rPr>
            <w:rStyle w:val="a3"/>
            <w:rFonts w:ascii="Times New Roman" w:hAnsi="Times New Roman" w:cs="Times New Roman"/>
          </w:rPr>
          <w:t>https://blog.csdn.net/younger_china/article/details/23349249</w:t>
        </w:r>
      </w:hyperlink>
    </w:p>
    <w:p w:rsidR="00BD3AE4" w:rsidRPr="00511E5D" w:rsidRDefault="00BD3AE4">
      <w:pPr>
        <w:rPr>
          <w:rFonts w:ascii="Times New Roman" w:hAnsi="Times New Roman" w:cs="Times New Roman"/>
        </w:rPr>
      </w:pPr>
    </w:p>
    <w:p w:rsidR="00554922" w:rsidRPr="00511E5D" w:rsidRDefault="00554922">
      <w:pPr>
        <w:rPr>
          <w:rFonts w:ascii="Times New Roman" w:hAnsi="Times New Roman" w:cs="Times New Roman"/>
        </w:rPr>
      </w:pPr>
      <w:r w:rsidRPr="00511E5D">
        <w:rPr>
          <w:rFonts w:ascii="Times New Roman" w:hAnsi="Times New Roman" w:cs="Times New Roman"/>
        </w:rPr>
        <w:t>查看系统各类硬件的信息</w:t>
      </w:r>
    </w:p>
    <w:p w:rsidR="00554922" w:rsidRPr="00511E5D" w:rsidRDefault="00554922">
      <w:pPr>
        <w:rPr>
          <w:rFonts w:ascii="Times New Roman" w:hAnsi="Times New Roman" w:cs="Times New Roman"/>
        </w:rPr>
      </w:pPr>
      <w:proofErr w:type="spellStart"/>
      <w:r w:rsidRPr="00511E5D">
        <w:rPr>
          <w:rFonts w:ascii="Times New Roman" w:hAnsi="Times New Roman" w:cs="Times New Roman"/>
        </w:rPr>
        <w:t>sudo</w:t>
      </w:r>
      <w:proofErr w:type="spellEnd"/>
      <w:r w:rsidRPr="00511E5D">
        <w:rPr>
          <w:rFonts w:ascii="Times New Roman" w:hAnsi="Times New Roman" w:cs="Times New Roman"/>
        </w:rPr>
        <w:t xml:space="preserve"> apt install </w:t>
      </w:r>
      <w:proofErr w:type="spellStart"/>
      <w:r w:rsidRPr="00511E5D">
        <w:rPr>
          <w:rFonts w:ascii="Times New Roman" w:hAnsi="Times New Roman" w:cs="Times New Roman"/>
        </w:rPr>
        <w:t>hardinfo</w:t>
      </w:r>
      <w:proofErr w:type="spellEnd"/>
    </w:p>
    <w:p w:rsidR="00554922" w:rsidRPr="00511E5D" w:rsidRDefault="00554922">
      <w:pPr>
        <w:rPr>
          <w:rFonts w:ascii="Times New Roman" w:hAnsi="Times New Roman" w:cs="Times New Roman"/>
        </w:rPr>
      </w:pPr>
      <w:proofErr w:type="spellStart"/>
      <w:r w:rsidRPr="00511E5D">
        <w:rPr>
          <w:rFonts w:ascii="Times New Roman" w:hAnsi="Times New Roman" w:cs="Times New Roman"/>
        </w:rPr>
        <w:t>hardinfo</w:t>
      </w:r>
      <w:proofErr w:type="spellEnd"/>
    </w:p>
    <w:p w:rsidR="00554922" w:rsidRPr="00511E5D" w:rsidRDefault="00554922">
      <w:pPr>
        <w:rPr>
          <w:rFonts w:ascii="Times New Roman" w:hAnsi="Times New Roman" w:cs="Times New Roman"/>
        </w:rPr>
      </w:pPr>
    </w:p>
    <w:p w:rsidR="00554922" w:rsidRPr="00511E5D" w:rsidRDefault="00000000">
      <w:pPr>
        <w:rPr>
          <w:rFonts w:ascii="Times New Roman" w:hAnsi="Times New Roman" w:cs="Times New Roman"/>
        </w:rPr>
      </w:pPr>
      <w:hyperlink r:id="rId26" w:history="1">
        <w:r w:rsidR="00554922" w:rsidRPr="00511E5D">
          <w:rPr>
            <w:rStyle w:val="a3"/>
            <w:rFonts w:ascii="Times New Roman" w:hAnsi="Times New Roman" w:cs="Times New Roman"/>
          </w:rPr>
          <w:t>https://cloud.tencent.com/developer/article/2305756</w:t>
        </w:r>
      </w:hyperlink>
    </w:p>
    <w:p w:rsidR="00554922" w:rsidRPr="00511E5D" w:rsidRDefault="00554922">
      <w:pPr>
        <w:rPr>
          <w:rFonts w:ascii="Times New Roman" w:hAnsi="Times New Roman" w:cs="Times New Roman"/>
        </w:rPr>
      </w:pPr>
      <w:proofErr w:type="spellStart"/>
      <w:r w:rsidRPr="00511E5D">
        <w:rPr>
          <w:rFonts w:ascii="Times New Roman" w:hAnsi="Times New Roman" w:cs="Times New Roman"/>
        </w:rPr>
        <w:t>hwloc</w:t>
      </w:r>
      <w:proofErr w:type="spellEnd"/>
      <w:r w:rsidRPr="00511E5D">
        <w:rPr>
          <w:rFonts w:ascii="Times New Roman" w:hAnsi="Times New Roman" w:cs="Times New Roman"/>
        </w:rPr>
        <w:t>指令使用指南：</w:t>
      </w:r>
      <w:r w:rsidR="00000000">
        <w:fldChar w:fldCharType="begin"/>
      </w:r>
      <w:r w:rsidR="00000000">
        <w:instrText>HYPERLINK "https://benjr.tw/98373"</w:instrText>
      </w:r>
      <w:r w:rsidR="00000000">
        <w:fldChar w:fldCharType="separate"/>
      </w:r>
      <w:r w:rsidRPr="00511E5D">
        <w:rPr>
          <w:rStyle w:val="a3"/>
          <w:rFonts w:ascii="Times New Roman" w:hAnsi="Times New Roman" w:cs="Times New Roman"/>
        </w:rPr>
        <w:t>https://benjr.tw/98373</w:t>
      </w:r>
      <w:r w:rsidR="00000000">
        <w:rPr>
          <w:rStyle w:val="a3"/>
          <w:rFonts w:ascii="Times New Roman" w:hAnsi="Times New Roman" w:cs="Times New Roman"/>
        </w:rPr>
        <w:fldChar w:fldCharType="end"/>
      </w:r>
    </w:p>
    <w:p w:rsidR="00554922" w:rsidRPr="00511E5D" w:rsidRDefault="00554922">
      <w:pPr>
        <w:rPr>
          <w:rFonts w:ascii="Times New Roman" w:hAnsi="Times New Roman" w:cs="Times New Roman"/>
        </w:rPr>
      </w:pPr>
    </w:p>
    <w:p w:rsidR="002F211B" w:rsidRPr="002F211B" w:rsidRDefault="002F211B" w:rsidP="002F211B">
      <w:pPr>
        <w:shd w:val="clear" w:color="auto" w:fill="FFFFFF"/>
        <w:spacing w:after="100" w:afterAutospacing="1"/>
        <w:outlineLvl w:val="0"/>
        <w:rPr>
          <w:rFonts w:ascii="Times New Roman" w:hAnsi="Times New Roman" w:cs="Times New Roman"/>
          <w:color w:val="212529"/>
          <w:kern w:val="36"/>
          <w:sz w:val="48"/>
          <w:szCs w:val="48"/>
        </w:rPr>
      </w:pPr>
      <w:r w:rsidRPr="002F211B">
        <w:rPr>
          <w:rFonts w:ascii="Times New Roman" w:hAnsi="Times New Roman" w:cs="Times New Roman"/>
          <w:color w:val="212529"/>
          <w:kern w:val="36"/>
          <w:sz w:val="48"/>
          <w:szCs w:val="48"/>
        </w:rPr>
        <w:lastRenderedPageBreak/>
        <w:t>如何识别</w:t>
      </w:r>
      <w:r w:rsidRPr="002F211B">
        <w:rPr>
          <w:rFonts w:ascii="Times New Roman" w:hAnsi="Times New Roman" w:cs="Times New Roman"/>
          <w:color w:val="212529"/>
          <w:kern w:val="36"/>
          <w:sz w:val="48"/>
          <w:szCs w:val="48"/>
        </w:rPr>
        <w:t>Linux</w:t>
      </w:r>
      <w:r w:rsidRPr="002F211B">
        <w:rPr>
          <w:rFonts w:ascii="Times New Roman" w:hAnsi="Times New Roman" w:cs="Times New Roman"/>
          <w:color w:val="212529"/>
          <w:kern w:val="36"/>
          <w:sz w:val="48"/>
          <w:szCs w:val="48"/>
        </w:rPr>
        <w:t>上的</w:t>
      </w:r>
      <w:r w:rsidRPr="002F211B">
        <w:rPr>
          <w:rFonts w:ascii="Times New Roman" w:hAnsi="Times New Roman" w:cs="Times New Roman"/>
          <w:color w:val="212529"/>
          <w:kern w:val="36"/>
          <w:sz w:val="48"/>
          <w:szCs w:val="48"/>
        </w:rPr>
        <w:t>CPU</w:t>
      </w:r>
      <w:r w:rsidRPr="002F211B">
        <w:rPr>
          <w:rFonts w:ascii="Times New Roman" w:hAnsi="Times New Roman" w:cs="Times New Roman"/>
          <w:color w:val="212529"/>
          <w:kern w:val="36"/>
          <w:sz w:val="48"/>
          <w:szCs w:val="48"/>
        </w:rPr>
        <w:t>处理器架构</w:t>
      </w:r>
    </w:p>
    <w:p w:rsidR="002F211B" w:rsidRPr="002F211B" w:rsidRDefault="00072395" w:rsidP="002F211B">
      <w:pPr>
        <w:shd w:val="clear" w:color="auto" w:fill="FFFFFF"/>
        <w:rPr>
          <w:rFonts w:ascii="Times New Roman" w:hAnsi="Times New Roman" w:cs="Times New Roman"/>
          <w:color w:val="212529"/>
        </w:rPr>
      </w:pPr>
      <w:r>
        <w:rPr>
          <w:rFonts w:ascii="Times New Roman" w:hAnsi="Times New Roman" w:cs="Times New Roman"/>
          <w:noProof/>
          <w:color w:val="212529"/>
        </w:rPr>
        <w:pict>
          <v:rect id="_x0000_i1025" alt="" style="width:415.3pt;height:.05pt;mso-width-percent:0;mso-height-percent:0;mso-width-percent:0;mso-height-percent:0" o:hralign="center" o:hrstd="t" o:hr="t" fillcolor="#a0a0a0" stroked="f"/>
        </w:pict>
      </w:r>
    </w:p>
    <w:p w:rsidR="002F211B" w:rsidRPr="002F211B" w:rsidRDefault="002F211B" w:rsidP="002F211B">
      <w:pPr>
        <w:shd w:val="clear" w:color="auto" w:fill="FFFFFF"/>
        <w:spacing w:before="240" w:after="100" w:afterAutospacing="1"/>
        <w:rPr>
          <w:rFonts w:ascii="Times New Roman" w:hAnsi="Times New Roman" w:cs="Times New Roman"/>
          <w:color w:val="212529"/>
        </w:rPr>
      </w:pPr>
      <w:r w:rsidRPr="002F211B">
        <w:rPr>
          <w:rFonts w:ascii="Times New Roman" w:hAnsi="Times New Roman" w:cs="Times New Roman"/>
          <w:color w:val="212529"/>
        </w:rPr>
        <w:t>如今，多核处理器架构变得越来越流行。支持高性能计算应用程序、硬件虚拟化和数据中心服务器整合的需求加速了这一趋势。如果您是服务器管理员和云架构师，您必须充分了解服务器的</w:t>
      </w:r>
      <w:r w:rsidRPr="002F211B">
        <w:rPr>
          <w:rFonts w:ascii="Times New Roman" w:hAnsi="Times New Roman" w:cs="Times New Roman"/>
          <w:color w:val="212529"/>
        </w:rPr>
        <w:t>CPU</w:t>
      </w:r>
      <w:r w:rsidRPr="002F211B">
        <w:rPr>
          <w:rFonts w:ascii="Times New Roman" w:hAnsi="Times New Roman" w:cs="Times New Roman"/>
          <w:color w:val="212529"/>
        </w:rPr>
        <w:t>处理器架构，以便部署的应用程序能够充分利用底层硬件能力。</w:t>
      </w:r>
    </w:p>
    <w:p w:rsidR="002F211B" w:rsidRPr="002F211B" w:rsidRDefault="002F211B" w:rsidP="002F211B">
      <w:pPr>
        <w:shd w:val="clear" w:color="auto" w:fill="FFFFFF"/>
        <w:spacing w:before="240" w:after="100" w:afterAutospacing="1"/>
        <w:rPr>
          <w:rFonts w:ascii="Times New Roman" w:hAnsi="Times New Roman" w:cs="Times New Roman"/>
          <w:color w:val="212529"/>
        </w:rPr>
      </w:pPr>
      <w:r w:rsidRPr="002F211B">
        <w:rPr>
          <w:rFonts w:ascii="Times New Roman" w:hAnsi="Times New Roman" w:cs="Times New Roman"/>
          <w:color w:val="212529"/>
        </w:rPr>
        <w:t>高核心密度硬件的趋势也引导了软件开发的发展，引入了新型并行编程模型。在这些模型下开发的多线程应用程序必须能够利用跨不同内核的并行执行、多级缓存、</w:t>
      </w:r>
      <w:r w:rsidRPr="002F211B">
        <w:rPr>
          <w:rFonts w:ascii="Times New Roman" w:hAnsi="Times New Roman" w:cs="Times New Roman"/>
          <w:color w:val="212529"/>
        </w:rPr>
        <w:t>CPU/</w:t>
      </w:r>
      <w:r w:rsidRPr="002F211B">
        <w:rPr>
          <w:rFonts w:ascii="Times New Roman" w:hAnsi="Times New Roman" w:cs="Times New Roman"/>
          <w:color w:val="212529"/>
        </w:rPr>
        <w:t>内存亲和性等。</w:t>
      </w:r>
    </w:p>
    <w:p w:rsidR="002F211B" w:rsidRPr="002F211B" w:rsidRDefault="002F211B" w:rsidP="002F211B">
      <w:pPr>
        <w:shd w:val="clear" w:color="auto" w:fill="FFFFFF"/>
        <w:spacing w:before="240" w:after="100" w:afterAutospacing="1"/>
        <w:rPr>
          <w:rFonts w:ascii="Times New Roman" w:hAnsi="Times New Roman" w:cs="Times New Roman"/>
          <w:color w:val="212529"/>
        </w:rPr>
      </w:pPr>
      <w:r w:rsidRPr="002F211B">
        <w:rPr>
          <w:rFonts w:ascii="Times New Roman" w:hAnsi="Times New Roman" w:cs="Times New Roman"/>
          <w:color w:val="212529"/>
        </w:rPr>
        <w:t>本教程介绍</w:t>
      </w:r>
      <w:r w:rsidRPr="002F211B">
        <w:rPr>
          <w:rFonts w:ascii="Times New Roman" w:hAnsi="Times New Roman" w:cs="Times New Roman"/>
          <w:b/>
          <w:bCs/>
          <w:color w:val="212529"/>
        </w:rPr>
        <w:t>如何在</w:t>
      </w:r>
      <w:r w:rsidRPr="002F211B">
        <w:rPr>
          <w:rFonts w:ascii="Times New Roman" w:hAnsi="Times New Roman" w:cs="Times New Roman"/>
          <w:b/>
          <w:bCs/>
          <w:color w:val="212529"/>
        </w:rPr>
        <w:t xml:space="preserve"> Linux </w:t>
      </w:r>
      <w:r w:rsidRPr="002F211B">
        <w:rPr>
          <w:rFonts w:ascii="Times New Roman" w:hAnsi="Times New Roman" w:cs="Times New Roman"/>
          <w:b/>
          <w:bCs/>
          <w:color w:val="212529"/>
        </w:rPr>
        <w:t>上通过命令行识别</w:t>
      </w:r>
      <w:r w:rsidRPr="002F211B">
        <w:rPr>
          <w:rFonts w:ascii="Times New Roman" w:hAnsi="Times New Roman" w:cs="Times New Roman"/>
          <w:b/>
          <w:bCs/>
          <w:color w:val="212529"/>
        </w:rPr>
        <w:t xml:space="preserve"> CPU </w:t>
      </w:r>
      <w:r w:rsidRPr="002F211B">
        <w:rPr>
          <w:rFonts w:ascii="Times New Roman" w:hAnsi="Times New Roman" w:cs="Times New Roman"/>
          <w:b/>
          <w:bCs/>
          <w:color w:val="212529"/>
        </w:rPr>
        <w:t>处理器架构</w:t>
      </w:r>
      <w:r w:rsidRPr="002F211B">
        <w:rPr>
          <w:rFonts w:ascii="Times New Roman" w:hAnsi="Times New Roman" w:cs="Times New Roman"/>
          <w:color w:val="212529"/>
        </w:rPr>
        <w:t>。</w:t>
      </w:r>
      <w:r w:rsidRPr="002F211B">
        <w:rPr>
          <w:rFonts w:ascii="Times New Roman" w:hAnsi="Times New Roman" w:cs="Times New Roman"/>
          <w:color w:val="212529"/>
        </w:rPr>
        <w:t xml:space="preserve"> CPU</w:t>
      </w:r>
      <w:r w:rsidRPr="002F211B">
        <w:rPr>
          <w:rFonts w:ascii="Times New Roman" w:hAnsi="Times New Roman" w:cs="Times New Roman"/>
          <w:color w:val="212529"/>
        </w:rPr>
        <w:t>处理器架构的特点是物理插槽</w:t>
      </w:r>
      <w:r w:rsidRPr="002F211B">
        <w:rPr>
          <w:rFonts w:ascii="Times New Roman" w:hAnsi="Times New Roman" w:cs="Times New Roman"/>
          <w:color w:val="212529"/>
        </w:rPr>
        <w:t>/</w:t>
      </w:r>
      <w:r w:rsidRPr="002F211B">
        <w:rPr>
          <w:rFonts w:ascii="Times New Roman" w:hAnsi="Times New Roman" w:cs="Times New Roman"/>
          <w:color w:val="212529"/>
        </w:rPr>
        <w:t>处理器的数量、每个处理器的核心数量、多级（</w:t>
      </w:r>
      <w:r w:rsidRPr="002F211B">
        <w:rPr>
          <w:rFonts w:ascii="Times New Roman" w:hAnsi="Times New Roman" w:cs="Times New Roman"/>
          <w:color w:val="212529"/>
        </w:rPr>
        <w:t>L1/L2/L3</w:t>
      </w:r>
      <w:r w:rsidRPr="002F211B">
        <w:rPr>
          <w:rFonts w:ascii="Times New Roman" w:hAnsi="Times New Roman" w:cs="Times New Roman"/>
          <w:color w:val="212529"/>
        </w:rPr>
        <w:t>）缓存、</w:t>
      </w:r>
      <w:r w:rsidRPr="002F211B">
        <w:rPr>
          <w:rFonts w:ascii="Times New Roman" w:hAnsi="Times New Roman" w:cs="Times New Roman"/>
          <w:color w:val="212529"/>
        </w:rPr>
        <w:t>NUMA</w:t>
      </w:r>
      <w:r w:rsidRPr="002F211B">
        <w:rPr>
          <w:rFonts w:ascii="Times New Roman" w:hAnsi="Times New Roman" w:cs="Times New Roman"/>
          <w:color w:val="212529"/>
        </w:rPr>
        <w:t>（非均匀内存访问）配置等。</w:t>
      </w:r>
    </w:p>
    <w:p w:rsidR="002F211B" w:rsidRPr="002F211B" w:rsidRDefault="002F211B" w:rsidP="002F211B">
      <w:pPr>
        <w:shd w:val="clear" w:color="auto" w:fill="FFFFFF"/>
        <w:spacing w:after="100" w:afterAutospacing="1"/>
        <w:outlineLvl w:val="1"/>
        <w:rPr>
          <w:rFonts w:ascii="Times New Roman" w:hAnsi="Times New Roman" w:cs="Times New Roman"/>
          <w:color w:val="212529"/>
          <w:sz w:val="36"/>
          <w:szCs w:val="36"/>
        </w:rPr>
      </w:pPr>
      <w:r w:rsidRPr="002F211B">
        <w:rPr>
          <w:rFonts w:ascii="Times New Roman" w:hAnsi="Times New Roman" w:cs="Times New Roman"/>
          <w:color w:val="212529"/>
          <w:sz w:val="36"/>
          <w:szCs w:val="36"/>
        </w:rPr>
        <w:t>方法一：</w:t>
      </w:r>
      <w:proofErr w:type="spellStart"/>
      <w:r w:rsidRPr="002F211B">
        <w:rPr>
          <w:rFonts w:ascii="Times New Roman" w:hAnsi="Times New Roman" w:cs="Times New Roman"/>
          <w:color w:val="E83E8C"/>
          <w:sz w:val="42"/>
          <w:szCs w:val="42"/>
        </w:rPr>
        <w:t>likwid</w:t>
      </w:r>
      <w:proofErr w:type="spellEnd"/>
    </w:p>
    <w:p w:rsidR="002F211B" w:rsidRPr="002F211B" w:rsidRDefault="002F211B" w:rsidP="002F211B">
      <w:pPr>
        <w:shd w:val="clear" w:color="auto" w:fill="FFFFFF"/>
        <w:spacing w:before="240" w:after="100" w:afterAutospacing="1"/>
        <w:rPr>
          <w:rFonts w:ascii="Times New Roman" w:hAnsi="Times New Roman" w:cs="Times New Roman"/>
          <w:color w:val="212529"/>
        </w:rPr>
      </w:pPr>
      <w:proofErr w:type="spellStart"/>
      <w:r w:rsidRPr="002F211B">
        <w:rPr>
          <w:rFonts w:ascii="Times New Roman" w:hAnsi="Times New Roman" w:cs="Times New Roman"/>
          <w:color w:val="E83E8C"/>
          <w:szCs w:val="21"/>
        </w:rPr>
        <w:t>likwid</w:t>
      </w:r>
      <w:proofErr w:type="spellEnd"/>
      <w:r w:rsidRPr="002F211B">
        <w:rPr>
          <w:rFonts w:ascii="Times New Roman" w:hAnsi="Times New Roman" w:cs="Times New Roman"/>
          <w:color w:val="212529"/>
        </w:rPr>
        <w:t> ((Like I Knew What I'm Doing) is a suite of command line tools that are designed to support application designers for multi-threaded application development. </w:t>
      </w:r>
      <w:proofErr w:type="spellStart"/>
      <w:r w:rsidRPr="002F211B">
        <w:rPr>
          <w:rFonts w:ascii="Times New Roman" w:hAnsi="Times New Roman" w:cs="Times New Roman"/>
          <w:color w:val="E83E8C"/>
          <w:szCs w:val="21"/>
        </w:rPr>
        <w:t>likwid</w:t>
      </w:r>
      <w:proofErr w:type="spellEnd"/>
      <w:r w:rsidRPr="002F211B">
        <w:rPr>
          <w:rFonts w:ascii="Times New Roman" w:hAnsi="Times New Roman" w:cs="Times New Roman"/>
          <w:color w:val="212529"/>
        </w:rPr>
        <w:t> works with Linux kernel 2.6 and higher, and is regularly updated to support the latest generations of Intel/AMD processors, such as Intel's Sandy, Ivy, Haswell, Broadwell, Skylake processors, and AMD K8, K10, and Bulldozer (</w:t>
      </w:r>
      <w:proofErr w:type="spellStart"/>
      <w:r w:rsidRPr="002F211B">
        <w:rPr>
          <w:rFonts w:ascii="Times New Roman" w:hAnsi="Times New Roman" w:cs="Times New Roman"/>
          <w:color w:val="212529"/>
        </w:rPr>
        <w:t>Interlagos</w:t>
      </w:r>
      <w:proofErr w:type="spellEnd"/>
      <w:r w:rsidRPr="002F211B">
        <w:rPr>
          <w:rFonts w:ascii="Times New Roman" w:hAnsi="Times New Roman" w:cs="Times New Roman"/>
          <w:color w:val="212529"/>
        </w:rPr>
        <w:t>).</w:t>
      </w:r>
    </w:p>
    <w:p w:rsidR="002F211B" w:rsidRPr="002F211B" w:rsidRDefault="002F211B" w:rsidP="002F211B">
      <w:pPr>
        <w:shd w:val="clear" w:color="auto" w:fill="FFFFFF"/>
        <w:spacing w:after="100" w:afterAutospacing="1"/>
        <w:outlineLvl w:val="2"/>
        <w:rPr>
          <w:rFonts w:ascii="Times New Roman" w:hAnsi="Times New Roman" w:cs="Times New Roman"/>
          <w:color w:val="212529"/>
          <w:sz w:val="27"/>
          <w:szCs w:val="27"/>
        </w:rPr>
      </w:pPr>
      <w:r w:rsidRPr="002F211B">
        <w:rPr>
          <w:rFonts w:ascii="Times New Roman" w:hAnsi="Times New Roman" w:cs="Times New Roman"/>
          <w:color w:val="212529"/>
          <w:sz w:val="27"/>
          <w:szCs w:val="27"/>
        </w:rPr>
        <w:t>在</w:t>
      </w:r>
      <w:r w:rsidRPr="002F211B">
        <w:rPr>
          <w:rFonts w:ascii="Times New Roman" w:hAnsi="Times New Roman" w:cs="Times New Roman"/>
          <w:color w:val="212529"/>
          <w:sz w:val="27"/>
          <w:szCs w:val="27"/>
        </w:rPr>
        <w:t xml:space="preserve"> Linux </w:t>
      </w:r>
      <w:r w:rsidRPr="002F211B">
        <w:rPr>
          <w:rFonts w:ascii="Times New Roman" w:hAnsi="Times New Roman" w:cs="Times New Roman"/>
          <w:color w:val="212529"/>
          <w:sz w:val="27"/>
          <w:szCs w:val="27"/>
        </w:rPr>
        <w:t>上安装</w:t>
      </w:r>
      <w:r w:rsidRPr="002F211B">
        <w:rPr>
          <w:rFonts w:ascii="Times New Roman" w:hAnsi="Times New Roman" w:cs="Times New Roman"/>
          <w:color w:val="212529"/>
          <w:sz w:val="27"/>
          <w:szCs w:val="27"/>
        </w:rPr>
        <w:t> </w:t>
      </w:r>
      <w:proofErr w:type="spellStart"/>
      <w:r w:rsidRPr="002F211B">
        <w:rPr>
          <w:rFonts w:ascii="Times New Roman" w:hAnsi="Times New Roman" w:cs="Times New Roman"/>
          <w:color w:val="E83E8C"/>
          <w:sz w:val="37"/>
          <w:szCs w:val="37"/>
        </w:rPr>
        <w:t>likwid</w:t>
      </w:r>
      <w:proofErr w:type="spellEnd"/>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tar </w:t>
      </w:r>
      <w:proofErr w:type="spellStart"/>
      <w:r w:rsidRPr="002F211B">
        <w:rPr>
          <w:rFonts w:ascii="Times New Roman" w:hAnsi="Times New Roman" w:cs="Times New Roman"/>
          <w:color w:val="212529"/>
          <w:szCs w:val="21"/>
        </w:rPr>
        <w:t>xvfvz</w:t>
      </w:r>
      <w:proofErr w:type="spellEnd"/>
      <w:r w:rsidRPr="002F211B">
        <w:rPr>
          <w:rFonts w:ascii="Times New Roman" w:hAnsi="Times New Roman" w:cs="Times New Roman"/>
          <w:color w:val="212529"/>
          <w:szCs w:val="21"/>
        </w:rPr>
        <w:t xml:space="preserve"> likwid-3.0.0.tar.gz</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cd likwid-3.0.0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sudo</w:t>
      </w:r>
      <w:proofErr w:type="spellEnd"/>
      <w:r w:rsidRPr="002F211B">
        <w:rPr>
          <w:rFonts w:ascii="Times New Roman" w:hAnsi="Times New Roman" w:cs="Times New Roman"/>
          <w:color w:val="212529"/>
          <w:szCs w:val="21"/>
        </w:rPr>
        <w:t xml:space="preserve"> make install</w:t>
      </w:r>
    </w:p>
    <w:p w:rsidR="002F211B" w:rsidRPr="002F211B" w:rsidRDefault="002F211B" w:rsidP="002F211B">
      <w:pPr>
        <w:shd w:val="clear" w:color="auto" w:fill="FFFFFF"/>
        <w:spacing w:before="240" w:after="100" w:afterAutospacing="1"/>
        <w:rPr>
          <w:rFonts w:ascii="Times New Roman" w:hAnsi="Times New Roman" w:cs="Times New Roman"/>
          <w:color w:val="212529"/>
        </w:rPr>
      </w:pPr>
      <w:proofErr w:type="spellStart"/>
      <w:r w:rsidRPr="002F211B">
        <w:rPr>
          <w:rFonts w:ascii="Times New Roman" w:hAnsi="Times New Roman" w:cs="Times New Roman"/>
          <w:color w:val="E83E8C"/>
          <w:szCs w:val="21"/>
        </w:rPr>
        <w:t>likwid</w:t>
      </w:r>
      <w:proofErr w:type="spellEnd"/>
      <w:r w:rsidRPr="002F211B">
        <w:rPr>
          <w:rFonts w:ascii="Times New Roman" w:hAnsi="Times New Roman" w:cs="Times New Roman"/>
          <w:color w:val="212529"/>
        </w:rPr>
        <w:t> </w:t>
      </w:r>
      <w:r w:rsidRPr="002F211B">
        <w:rPr>
          <w:rFonts w:ascii="Times New Roman" w:hAnsi="Times New Roman" w:cs="Times New Roman"/>
          <w:color w:val="212529"/>
        </w:rPr>
        <w:t>附带了几个命令行工具：</w:t>
      </w:r>
    </w:p>
    <w:p w:rsidR="002F211B" w:rsidRPr="002F211B" w:rsidRDefault="002F211B" w:rsidP="002F211B">
      <w:pPr>
        <w:numPr>
          <w:ilvl w:val="0"/>
          <w:numId w:val="2"/>
        </w:numPr>
        <w:shd w:val="clear" w:color="auto" w:fill="FFFFFF"/>
        <w:spacing w:before="240" w:after="100" w:afterAutospacing="1"/>
        <w:ind w:left="495"/>
        <w:rPr>
          <w:rFonts w:ascii="Times New Roman" w:hAnsi="Times New Roman" w:cs="Times New Roman"/>
          <w:color w:val="212529"/>
        </w:rPr>
      </w:pPr>
      <w:proofErr w:type="spellStart"/>
      <w:r w:rsidRPr="002F211B">
        <w:rPr>
          <w:rFonts w:ascii="Times New Roman" w:hAnsi="Times New Roman" w:cs="Times New Roman"/>
          <w:color w:val="E83E8C"/>
          <w:szCs w:val="21"/>
        </w:rPr>
        <w:t>likwid</w:t>
      </w:r>
      <w:proofErr w:type="spellEnd"/>
      <w:r w:rsidRPr="002F211B">
        <w:rPr>
          <w:rFonts w:ascii="Times New Roman" w:hAnsi="Times New Roman" w:cs="Times New Roman"/>
          <w:color w:val="E83E8C"/>
          <w:szCs w:val="21"/>
        </w:rPr>
        <w:t>-topology</w:t>
      </w:r>
      <w:r w:rsidRPr="002F211B">
        <w:rPr>
          <w:rFonts w:ascii="Times New Roman" w:hAnsi="Times New Roman" w:cs="Times New Roman"/>
          <w:color w:val="212529"/>
        </w:rPr>
        <w:t>：显示</w:t>
      </w:r>
      <w:r w:rsidRPr="002F211B">
        <w:rPr>
          <w:rFonts w:ascii="Times New Roman" w:hAnsi="Times New Roman" w:cs="Times New Roman"/>
          <w:color w:val="212529"/>
        </w:rPr>
        <w:t xml:space="preserve"> NUMA </w:t>
      </w:r>
      <w:r w:rsidRPr="002F211B">
        <w:rPr>
          <w:rFonts w:ascii="Times New Roman" w:hAnsi="Times New Roman" w:cs="Times New Roman"/>
          <w:color w:val="212529"/>
        </w:rPr>
        <w:t>和缓存拓扑。</w:t>
      </w:r>
    </w:p>
    <w:p w:rsidR="002F211B" w:rsidRPr="002F211B" w:rsidRDefault="002F211B" w:rsidP="002F211B">
      <w:pPr>
        <w:numPr>
          <w:ilvl w:val="0"/>
          <w:numId w:val="2"/>
        </w:numPr>
        <w:shd w:val="clear" w:color="auto" w:fill="FFFFFF"/>
        <w:spacing w:before="240" w:after="100" w:afterAutospacing="1"/>
        <w:ind w:left="495"/>
        <w:rPr>
          <w:rFonts w:ascii="Times New Roman" w:hAnsi="Times New Roman" w:cs="Times New Roman"/>
          <w:color w:val="212529"/>
        </w:rPr>
      </w:pPr>
      <w:proofErr w:type="spellStart"/>
      <w:r w:rsidRPr="002F211B">
        <w:rPr>
          <w:rFonts w:ascii="Times New Roman" w:hAnsi="Times New Roman" w:cs="Times New Roman"/>
          <w:color w:val="E83E8C"/>
          <w:szCs w:val="21"/>
        </w:rPr>
        <w:t>likwid-perfctr</w:t>
      </w:r>
      <w:proofErr w:type="spellEnd"/>
      <w:r w:rsidRPr="002F211B">
        <w:rPr>
          <w:rFonts w:ascii="Times New Roman" w:hAnsi="Times New Roman" w:cs="Times New Roman"/>
          <w:color w:val="212529"/>
        </w:rPr>
        <w:t>：显示处理器的硬件性能计数器。</w:t>
      </w:r>
    </w:p>
    <w:p w:rsidR="002F211B" w:rsidRPr="002F211B" w:rsidRDefault="002F211B" w:rsidP="002F211B">
      <w:pPr>
        <w:numPr>
          <w:ilvl w:val="0"/>
          <w:numId w:val="2"/>
        </w:numPr>
        <w:shd w:val="clear" w:color="auto" w:fill="FFFFFF"/>
        <w:spacing w:before="240" w:after="100" w:afterAutospacing="1"/>
        <w:ind w:left="495"/>
        <w:rPr>
          <w:rFonts w:ascii="Times New Roman" w:hAnsi="Times New Roman" w:cs="Times New Roman"/>
          <w:color w:val="212529"/>
        </w:rPr>
      </w:pPr>
      <w:proofErr w:type="spellStart"/>
      <w:r w:rsidRPr="002F211B">
        <w:rPr>
          <w:rFonts w:ascii="Times New Roman" w:hAnsi="Times New Roman" w:cs="Times New Roman"/>
          <w:color w:val="E83E8C"/>
          <w:szCs w:val="21"/>
        </w:rPr>
        <w:t>likwid</w:t>
      </w:r>
      <w:proofErr w:type="spellEnd"/>
      <w:r w:rsidRPr="002F211B">
        <w:rPr>
          <w:rFonts w:ascii="Times New Roman" w:hAnsi="Times New Roman" w:cs="Times New Roman"/>
          <w:color w:val="E83E8C"/>
          <w:szCs w:val="21"/>
        </w:rPr>
        <w:t>-features</w:t>
      </w:r>
      <w:r w:rsidRPr="002F211B">
        <w:rPr>
          <w:rFonts w:ascii="Times New Roman" w:hAnsi="Times New Roman" w:cs="Times New Roman"/>
          <w:color w:val="212529"/>
        </w:rPr>
        <w:t>：显示和更改</w:t>
      </w:r>
      <w:r w:rsidRPr="002F211B">
        <w:rPr>
          <w:rFonts w:ascii="Times New Roman" w:hAnsi="Times New Roman" w:cs="Times New Roman"/>
          <w:color w:val="212529"/>
        </w:rPr>
        <w:t xml:space="preserve"> Intel Core 2 </w:t>
      </w:r>
      <w:r w:rsidRPr="002F211B">
        <w:rPr>
          <w:rFonts w:ascii="Times New Roman" w:hAnsi="Times New Roman" w:cs="Times New Roman"/>
          <w:color w:val="212529"/>
        </w:rPr>
        <w:t>处理器上的硬件预取控制位。</w:t>
      </w:r>
    </w:p>
    <w:p w:rsidR="002F211B" w:rsidRPr="002F211B" w:rsidRDefault="002F211B" w:rsidP="002F211B">
      <w:pPr>
        <w:numPr>
          <w:ilvl w:val="0"/>
          <w:numId w:val="2"/>
        </w:numPr>
        <w:shd w:val="clear" w:color="auto" w:fill="FFFFFF"/>
        <w:spacing w:before="240" w:after="100" w:afterAutospacing="1"/>
        <w:ind w:left="495"/>
        <w:rPr>
          <w:rFonts w:ascii="Times New Roman" w:hAnsi="Times New Roman" w:cs="Times New Roman"/>
          <w:color w:val="212529"/>
        </w:rPr>
      </w:pPr>
      <w:proofErr w:type="spellStart"/>
      <w:r w:rsidRPr="002F211B">
        <w:rPr>
          <w:rFonts w:ascii="Times New Roman" w:hAnsi="Times New Roman" w:cs="Times New Roman"/>
          <w:color w:val="E83E8C"/>
          <w:szCs w:val="21"/>
        </w:rPr>
        <w:t>likwid</w:t>
      </w:r>
      <w:proofErr w:type="spellEnd"/>
      <w:r w:rsidRPr="002F211B">
        <w:rPr>
          <w:rFonts w:ascii="Times New Roman" w:hAnsi="Times New Roman" w:cs="Times New Roman"/>
          <w:color w:val="E83E8C"/>
          <w:szCs w:val="21"/>
        </w:rPr>
        <w:t>-pin</w:t>
      </w:r>
      <w:r w:rsidRPr="002F211B">
        <w:rPr>
          <w:rFonts w:ascii="Times New Roman" w:hAnsi="Times New Roman" w:cs="Times New Roman"/>
          <w:color w:val="212529"/>
        </w:rPr>
        <w:t>：将多线程应用程序固定到特定的</w:t>
      </w:r>
      <w:r w:rsidRPr="002F211B">
        <w:rPr>
          <w:rFonts w:ascii="Times New Roman" w:hAnsi="Times New Roman" w:cs="Times New Roman"/>
          <w:color w:val="212529"/>
        </w:rPr>
        <w:t xml:space="preserve"> CPU</w:t>
      </w:r>
      <w:r w:rsidRPr="002F211B">
        <w:rPr>
          <w:rFonts w:ascii="Times New Roman" w:hAnsi="Times New Roman" w:cs="Times New Roman"/>
          <w:color w:val="212529"/>
        </w:rPr>
        <w:t>。</w:t>
      </w:r>
    </w:p>
    <w:p w:rsidR="002F211B" w:rsidRPr="002F211B" w:rsidRDefault="002F211B" w:rsidP="002F211B">
      <w:pPr>
        <w:numPr>
          <w:ilvl w:val="0"/>
          <w:numId w:val="2"/>
        </w:numPr>
        <w:shd w:val="clear" w:color="auto" w:fill="FFFFFF"/>
        <w:spacing w:before="240" w:after="100" w:afterAutospacing="1"/>
        <w:ind w:left="495"/>
        <w:rPr>
          <w:rFonts w:ascii="Times New Roman" w:hAnsi="Times New Roman" w:cs="Times New Roman"/>
          <w:color w:val="212529"/>
        </w:rPr>
      </w:pPr>
      <w:proofErr w:type="spellStart"/>
      <w:r w:rsidRPr="002F211B">
        <w:rPr>
          <w:rFonts w:ascii="Times New Roman" w:hAnsi="Times New Roman" w:cs="Times New Roman"/>
          <w:color w:val="212529"/>
        </w:rPr>
        <w:t>likwid</w:t>
      </w:r>
      <w:proofErr w:type="spellEnd"/>
      <w:r w:rsidRPr="002F211B">
        <w:rPr>
          <w:rFonts w:ascii="Times New Roman" w:hAnsi="Times New Roman" w:cs="Times New Roman"/>
          <w:color w:val="212529"/>
        </w:rPr>
        <w:t>-bench</w:t>
      </w:r>
      <w:r w:rsidRPr="002F211B">
        <w:rPr>
          <w:rFonts w:ascii="Times New Roman" w:hAnsi="Times New Roman" w:cs="Times New Roman"/>
          <w:color w:val="212529"/>
        </w:rPr>
        <w:t>：用于线程汇编内核快速原型设计的基准测试工具。</w:t>
      </w:r>
    </w:p>
    <w:p w:rsidR="002F211B" w:rsidRPr="002F211B" w:rsidRDefault="002F211B" w:rsidP="002F211B">
      <w:pPr>
        <w:numPr>
          <w:ilvl w:val="0"/>
          <w:numId w:val="2"/>
        </w:numPr>
        <w:shd w:val="clear" w:color="auto" w:fill="FFFFFF"/>
        <w:spacing w:before="240" w:after="100" w:afterAutospacing="1"/>
        <w:ind w:left="495"/>
        <w:rPr>
          <w:rFonts w:ascii="Times New Roman" w:hAnsi="Times New Roman" w:cs="Times New Roman"/>
          <w:color w:val="212529"/>
        </w:rPr>
      </w:pPr>
      <w:proofErr w:type="spellStart"/>
      <w:r w:rsidRPr="002F211B">
        <w:rPr>
          <w:rFonts w:ascii="Times New Roman" w:hAnsi="Times New Roman" w:cs="Times New Roman"/>
          <w:color w:val="E83E8C"/>
          <w:szCs w:val="21"/>
        </w:rPr>
        <w:lastRenderedPageBreak/>
        <w:t>likwid-mpirun</w:t>
      </w:r>
      <w:proofErr w:type="spellEnd"/>
      <w:r w:rsidRPr="002F211B">
        <w:rPr>
          <w:rFonts w:ascii="Times New Roman" w:hAnsi="Times New Roman" w:cs="Times New Roman"/>
          <w:color w:val="212529"/>
        </w:rPr>
        <w:t>：支持</w:t>
      </w:r>
      <w:r w:rsidRPr="002F211B">
        <w:rPr>
          <w:rFonts w:ascii="Times New Roman" w:hAnsi="Times New Roman" w:cs="Times New Roman"/>
          <w:color w:val="212529"/>
        </w:rPr>
        <w:t xml:space="preserve"> MPI </w:t>
      </w:r>
      <w:r w:rsidRPr="002F211B">
        <w:rPr>
          <w:rFonts w:ascii="Times New Roman" w:hAnsi="Times New Roman" w:cs="Times New Roman"/>
          <w:color w:val="212529"/>
        </w:rPr>
        <w:t>和</w:t>
      </w:r>
      <w:r w:rsidRPr="002F211B">
        <w:rPr>
          <w:rFonts w:ascii="Times New Roman" w:hAnsi="Times New Roman" w:cs="Times New Roman"/>
          <w:color w:val="212529"/>
        </w:rPr>
        <w:t xml:space="preserve"> MPI/</w:t>
      </w:r>
      <w:r w:rsidRPr="002F211B">
        <w:rPr>
          <w:rFonts w:ascii="Times New Roman" w:hAnsi="Times New Roman" w:cs="Times New Roman"/>
          <w:color w:val="212529"/>
        </w:rPr>
        <w:t>线程混合应用程序的</w:t>
      </w:r>
      <w:r w:rsidRPr="002F211B">
        <w:rPr>
          <w:rFonts w:ascii="Times New Roman" w:hAnsi="Times New Roman" w:cs="Times New Roman"/>
          <w:color w:val="212529"/>
        </w:rPr>
        <w:t xml:space="preserve"> CPU </w:t>
      </w:r>
      <w:r w:rsidRPr="002F211B">
        <w:rPr>
          <w:rFonts w:ascii="Times New Roman" w:hAnsi="Times New Roman" w:cs="Times New Roman"/>
          <w:color w:val="212529"/>
        </w:rPr>
        <w:t>固定的脚本。</w:t>
      </w:r>
    </w:p>
    <w:p w:rsidR="002F211B" w:rsidRPr="002F211B" w:rsidRDefault="002F211B" w:rsidP="002F211B">
      <w:pPr>
        <w:numPr>
          <w:ilvl w:val="0"/>
          <w:numId w:val="2"/>
        </w:numPr>
        <w:shd w:val="clear" w:color="auto" w:fill="FFFFFF"/>
        <w:spacing w:before="240" w:after="100" w:afterAutospacing="1"/>
        <w:ind w:left="495"/>
        <w:rPr>
          <w:rFonts w:ascii="Times New Roman" w:hAnsi="Times New Roman" w:cs="Times New Roman"/>
          <w:color w:val="212529"/>
        </w:rPr>
      </w:pPr>
      <w:proofErr w:type="spellStart"/>
      <w:r w:rsidRPr="002F211B">
        <w:rPr>
          <w:rFonts w:ascii="Times New Roman" w:hAnsi="Times New Roman" w:cs="Times New Roman"/>
          <w:color w:val="212529"/>
        </w:rPr>
        <w:t>likwid-perfscope</w:t>
      </w:r>
      <w:proofErr w:type="spellEnd"/>
      <w:r w:rsidRPr="002F211B">
        <w:rPr>
          <w:rFonts w:ascii="Times New Roman" w:hAnsi="Times New Roman" w:cs="Times New Roman"/>
          <w:color w:val="212529"/>
        </w:rPr>
        <w:t>：</w:t>
      </w:r>
      <w:proofErr w:type="spellStart"/>
      <w:r w:rsidRPr="002F211B">
        <w:rPr>
          <w:rFonts w:ascii="Times New Roman" w:hAnsi="Times New Roman" w:cs="Times New Roman"/>
          <w:color w:val="212529"/>
        </w:rPr>
        <w:t>likwid-perfctr</w:t>
      </w:r>
      <w:proofErr w:type="spellEnd"/>
      <w:r w:rsidRPr="002F211B">
        <w:rPr>
          <w:rFonts w:ascii="Times New Roman" w:hAnsi="Times New Roman" w:cs="Times New Roman"/>
          <w:color w:val="212529"/>
        </w:rPr>
        <w:t xml:space="preserve"> </w:t>
      </w:r>
      <w:r w:rsidRPr="002F211B">
        <w:rPr>
          <w:rFonts w:ascii="Times New Roman" w:hAnsi="Times New Roman" w:cs="Times New Roman"/>
          <w:color w:val="212529"/>
        </w:rPr>
        <w:t>的前端，允许实时绘制性能指标。</w:t>
      </w:r>
    </w:p>
    <w:p w:rsidR="002F211B" w:rsidRPr="002F211B" w:rsidRDefault="002F211B" w:rsidP="002F211B">
      <w:pPr>
        <w:numPr>
          <w:ilvl w:val="0"/>
          <w:numId w:val="2"/>
        </w:numPr>
        <w:shd w:val="clear" w:color="auto" w:fill="FFFFFF"/>
        <w:spacing w:before="240" w:after="100" w:afterAutospacing="1"/>
        <w:ind w:left="495"/>
        <w:rPr>
          <w:rFonts w:ascii="Times New Roman" w:hAnsi="Times New Roman" w:cs="Times New Roman"/>
          <w:color w:val="212529"/>
        </w:rPr>
      </w:pPr>
      <w:proofErr w:type="spellStart"/>
      <w:r w:rsidRPr="002F211B">
        <w:rPr>
          <w:rFonts w:ascii="Times New Roman" w:hAnsi="Times New Roman" w:cs="Times New Roman"/>
          <w:color w:val="E83E8C"/>
          <w:szCs w:val="21"/>
        </w:rPr>
        <w:t>likwid-powermeter</w:t>
      </w:r>
      <w:proofErr w:type="spellEnd"/>
      <w:r w:rsidRPr="002F211B">
        <w:rPr>
          <w:rFonts w:ascii="Times New Roman" w:hAnsi="Times New Roman" w:cs="Times New Roman"/>
          <w:color w:val="212529"/>
        </w:rPr>
        <w:t>：用于访问</w:t>
      </w:r>
      <w:r w:rsidRPr="002F211B">
        <w:rPr>
          <w:rFonts w:ascii="Times New Roman" w:hAnsi="Times New Roman" w:cs="Times New Roman"/>
          <w:color w:val="212529"/>
        </w:rPr>
        <w:t xml:space="preserve"> RAPL </w:t>
      </w:r>
      <w:r w:rsidRPr="002F211B">
        <w:rPr>
          <w:rFonts w:ascii="Times New Roman" w:hAnsi="Times New Roman" w:cs="Times New Roman"/>
          <w:color w:val="212529"/>
        </w:rPr>
        <w:t>计数器并查询</w:t>
      </w:r>
      <w:r w:rsidRPr="002F211B">
        <w:rPr>
          <w:rFonts w:ascii="Times New Roman" w:hAnsi="Times New Roman" w:cs="Times New Roman"/>
          <w:color w:val="212529"/>
        </w:rPr>
        <w:t xml:space="preserve"> Intel </w:t>
      </w:r>
      <w:r w:rsidRPr="002F211B">
        <w:rPr>
          <w:rFonts w:ascii="Times New Roman" w:hAnsi="Times New Roman" w:cs="Times New Roman"/>
          <w:color w:val="212529"/>
        </w:rPr>
        <w:t>处理器上的</w:t>
      </w:r>
      <w:r w:rsidRPr="002F211B">
        <w:rPr>
          <w:rFonts w:ascii="Times New Roman" w:hAnsi="Times New Roman" w:cs="Times New Roman"/>
          <w:color w:val="212529"/>
        </w:rPr>
        <w:t xml:space="preserve"> Turbo </w:t>
      </w:r>
      <w:r w:rsidRPr="002F211B">
        <w:rPr>
          <w:rFonts w:ascii="Times New Roman" w:hAnsi="Times New Roman" w:cs="Times New Roman"/>
          <w:color w:val="212529"/>
        </w:rPr>
        <w:t>模式步骤的工具。</w:t>
      </w:r>
    </w:p>
    <w:p w:rsidR="002F211B" w:rsidRPr="002F211B" w:rsidRDefault="002F211B" w:rsidP="002F211B">
      <w:pPr>
        <w:numPr>
          <w:ilvl w:val="0"/>
          <w:numId w:val="2"/>
        </w:numPr>
        <w:shd w:val="clear" w:color="auto" w:fill="FFFFFF"/>
        <w:spacing w:before="240" w:after="100" w:afterAutospacing="1"/>
        <w:ind w:left="495"/>
        <w:rPr>
          <w:rFonts w:ascii="Times New Roman" w:hAnsi="Times New Roman" w:cs="Times New Roman"/>
          <w:color w:val="212529"/>
        </w:rPr>
      </w:pPr>
      <w:proofErr w:type="spellStart"/>
      <w:r w:rsidRPr="002F211B">
        <w:rPr>
          <w:rFonts w:ascii="Times New Roman" w:hAnsi="Times New Roman" w:cs="Times New Roman"/>
          <w:color w:val="E83E8C"/>
          <w:szCs w:val="21"/>
        </w:rPr>
        <w:t>likwid-memsweeper</w:t>
      </w:r>
      <w:proofErr w:type="spellEnd"/>
      <w:r w:rsidRPr="002F211B">
        <w:rPr>
          <w:rFonts w:ascii="Times New Roman" w:hAnsi="Times New Roman" w:cs="Times New Roman"/>
          <w:color w:val="212529"/>
        </w:rPr>
        <w:t>：清理</w:t>
      </w:r>
      <w:r w:rsidRPr="002F211B">
        <w:rPr>
          <w:rFonts w:ascii="Times New Roman" w:hAnsi="Times New Roman" w:cs="Times New Roman"/>
          <w:color w:val="212529"/>
        </w:rPr>
        <w:t xml:space="preserve"> </w:t>
      </w:r>
      <w:proofErr w:type="spellStart"/>
      <w:r w:rsidRPr="002F211B">
        <w:rPr>
          <w:rFonts w:ascii="Times New Roman" w:hAnsi="Times New Roman" w:cs="Times New Roman"/>
          <w:color w:val="212529"/>
        </w:rPr>
        <w:t>ccNUMA</w:t>
      </w:r>
      <w:proofErr w:type="spellEnd"/>
      <w:r w:rsidRPr="002F211B">
        <w:rPr>
          <w:rFonts w:ascii="Times New Roman" w:hAnsi="Times New Roman" w:cs="Times New Roman"/>
          <w:color w:val="212529"/>
        </w:rPr>
        <w:t>（缓存一致性</w:t>
      </w:r>
      <w:r w:rsidRPr="002F211B">
        <w:rPr>
          <w:rFonts w:ascii="Times New Roman" w:hAnsi="Times New Roman" w:cs="Times New Roman"/>
          <w:color w:val="212529"/>
        </w:rPr>
        <w:t xml:space="preserve"> NUMA</w:t>
      </w:r>
      <w:r w:rsidRPr="002F211B">
        <w:rPr>
          <w:rFonts w:ascii="Times New Roman" w:hAnsi="Times New Roman" w:cs="Times New Roman"/>
          <w:color w:val="212529"/>
        </w:rPr>
        <w:t>）内存域的工具。</w:t>
      </w:r>
    </w:p>
    <w:p w:rsidR="002F211B" w:rsidRPr="002F211B" w:rsidRDefault="002F211B" w:rsidP="002F211B">
      <w:pPr>
        <w:shd w:val="clear" w:color="auto" w:fill="FFFFFF"/>
        <w:spacing w:before="240" w:after="100" w:afterAutospacing="1"/>
        <w:rPr>
          <w:rFonts w:ascii="Times New Roman" w:hAnsi="Times New Roman" w:cs="Times New Roman"/>
          <w:color w:val="212529"/>
        </w:rPr>
      </w:pPr>
      <w:r w:rsidRPr="002F211B">
        <w:rPr>
          <w:rFonts w:ascii="Times New Roman" w:hAnsi="Times New Roman" w:cs="Times New Roman"/>
          <w:color w:val="212529"/>
        </w:rPr>
        <w:t>可视化</w:t>
      </w:r>
      <w:r w:rsidRPr="002F211B">
        <w:rPr>
          <w:rFonts w:ascii="Times New Roman" w:hAnsi="Times New Roman" w:cs="Times New Roman"/>
          <w:color w:val="212529"/>
        </w:rPr>
        <w:t xml:space="preserve"> CPU </w:t>
      </w:r>
      <w:r w:rsidRPr="002F211B">
        <w:rPr>
          <w:rFonts w:ascii="Times New Roman" w:hAnsi="Times New Roman" w:cs="Times New Roman"/>
          <w:color w:val="212529"/>
        </w:rPr>
        <w:t>处理器架构：</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likwid</w:t>
      </w:r>
      <w:proofErr w:type="spellEnd"/>
      <w:r w:rsidRPr="002F211B">
        <w:rPr>
          <w:rFonts w:ascii="Times New Roman" w:hAnsi="Times New Roman" w:cs="Times New Roman"/>
          <w:color w:val="212529"/>
          <w:szCs w:val="21"/>
        </w:rPr>
        <w:t>-topology -g</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CPU type:    Intel Core </w:t>
      </w:r>
      <w:proofErr w:type="spellStart"/>
      <w:r w:rsidRPr="002F211B">
        <w:rPr>
          <w:rFonts w:ascii="Times New Roman" w:hAnsi="Times New Roman" w:cs="Times New Roman"/>
          <w:color w:val="212529"/>
          <w:szCs w:val="21"/>
        </w:rPr>
        <w:t>Westmere</w:t>
      </w:r>
      <w:proofErr w:type="spellEnd"/>
      <w:r w:rsidRPr="002F211B">
        <w:rPr>
          <w:rFonts w:ascii="Times New Roman" w:hAnsi="Times New Roman" w:cs="Times New Roman"/>
          <w:color w:val="212529"/>
          <w:szCs w:val="21"/>
        </w:rPr>
        <w:t xml:space="preserve"> processor</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Hardware Thread Topology</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Sockets:    2</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Cores per socket:    4</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Threads per core:    2</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proofErr w:type="spellStart"/>
      <w:r w:rsidRPr="002F211B">
        <w:rPr>
          <w:rFonts w:ascii="Times New Roman" w:hAnsi="Times New Roman" w:cs="Times New Roman"/>
          <w:color w:val="212529"/>
          <w:szCs w:val="21"/>
        </w:rPr>
        <w:t>HWThread</w:t>
      </w:r>
      <w:proofErr w:type="spellEnd"/>
      <w:r w:rsidRPr="002F211B">
        <w:rPr>
          <w:rFonts w:ascii="Times New Roman" w:hAnsi="Times New Roman" w:cs="Times New Roman"/>
          <w:color w:val="212529"/>
          <w:szCs w:val="21"/>
        </w:rPr>
        <w:t xml:space="preserve">    Thread        Core        Socket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0        0        0        0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1        0        0        1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2        0        10        0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3        0        10        1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4        0        1        0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5        0        1        1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6        0        9        0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7        0        9        1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8        1        0        0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9        1        0        1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10        1        10        0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11        1        10        1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12        1        1        0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13        1        1        1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14        1        9        0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15        1        9        1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Socket 0: ( 0 8 4 12 6 14 2 10 )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Socket 1: ( 1 9 5 13 7 15 3 11 )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lastRenderedPageBreak/>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Cache Topology</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Level: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Size:    32 kB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Cache groups:    ( 0 8 ) ( 4 12 ) ( 6 14 ) ( 2 10 ) ( 1 9 ) ( 5 13 ) ( 7 15 ) ( 3 11 )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Level:    2</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Size:    256 kB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Cache groups:    ( 0 8 ) ( 4 12 ) ( 6 14 ) ( 2 10 ) ( 1 9 ) ( 5 13 ) ( 7 15 ) ( 3 11 )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Level:    3</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Size:    12 MB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Cache groups:    ( 0 8 4 12 6 14 2 10 ) ( 1 9 5 13 7 15 3 11 )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NUMA Topology</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NUMA domains: 2</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Domain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Processors:  0 2 4 6 8 10 12 14</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Relative distance to nodes:  10 20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Memory: 4207.48 MB free of total 8181.75 MB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Domain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Processors:  1 3 5 7 9 11 13 15</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Relative distance to nodes:  20 10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Memory: 4020.77 MB free of total 8192 MB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Graphical:</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Socket 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0  8 | | 4  12 | | 6  14 | | 2  10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32kB | |  32kB | |  32kB | |  32kB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lastRenderedPageBreak/>
        <w:t>| | 256kB | | 256kB | | 256kB | | 256kB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12MB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Socket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1  9 | | 5  13 | | 7  15 | | 3  11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32kB | |  32kB | |  32kB | |  32kB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256kB | | 256kB | | 256kB | | 256kB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 +-------+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12MB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 |</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w:t>
      </w:r>
    </w:p>
    <w:p w:rsidR="002F211B" w:rsidRPr="002F211B" w:rsidRDefault="002F211B" w:rsidP="002F211B">
      <w:pPr>
        <w:shd w:val="clear" w:color="auto" w:fill="FFFFFF"/>
        <w:spacing w:before="240" w:after="100" w:afterAutospacing="1"/>
        <w:rPr>
          <w:rFonts w:ascii="Times New Roman" w:hAnsi="Times New Roman" w:cs="Times New Roman"/>
          <w:color w:val="212529"/>
        </w:rPr>
      </w:pPr>
      <w:r w:rsidRPr="002F211B">
        <w:rPr>
          <w:rFonts w:ascii="Times New Roman" w:hAnsi="Times New Roman" w:cs="Times New Roman"/>
          <w:color w:val="212529"/>
        </w:rPr>
        <w:t>上面是</w:t>
      </w:r>
      <w:r w:rsidRPr="002F211B">
        <w:rPr>
          <w:rFonts w:ascii="Times New Roman" w:hAnsi="Times New Roman" w:cs="Times New Roman"/>
          <w:color w:val="212529"/>
        </w:rPr>
        <w:t xml:space="preserve"> HP ProLiant DL380 G7 </w:t>
      </w:r>
      <w:r w:rsidRPr="002F211B">
        <w:rPr>
          <w:rFonts w:ascii="Times New Roman" w:hAnsi="Times New Roman" w:cs="Times New Roman"/>
          <w:color w:val="212529"/>
        </w:rPr>
        <w:t>的示例输出，其中显示了两个物理插槽、每个插槽中支持超线程的四核</w:t>
      </w:r>
      <w:r w:rsidRPr="002F211B">
        <w:rPr>
          <w:rFonts w:ascii="Times New Roman" w:hAnsi="Times New Roman" w:cs="Times New Roman"/>
          <w:color w:val="212529"/>
        </w:rPr>
        <w:t xml:space="preserve"> CPU</w:t>
      </w:r>
      <w:r w:rsidRPr="002F211B">
        <w:rPr>
          <w:rFonts w:ascii="Times New Roman" w:hAnsi="Times New Roman" w:cs="Times New Roman"/>
          <w:color w:val="212529"/>
        </w:rPr>
        <w:t>、</w:t>
      </w:r>
      <w:r w:rsidRPr="002F211B">
        <w:rPr>
          <w:rFonts w:ascii="Times New Roman" w:hAnsi="Times New Roman" w:cs="Times New Roman"/>
          <w:color w:val="212529"/>
        </w:rPr>
        <w:t xml:space="preserve">32kB L1 </w:t>
      </w:r>
      <w:r w:rsidRPr="002F211B">
        <w:rPr>
          <w:rFonts w:ascii="Times New Roman" w:hAnsi="Times New Roman" w:cs="Times New Roman"/>
          <w:color w:val="212529"/>
        </w:rPr>
        <w:t>缓存、</w:t>
      </w:r>
      <w:r w:rsidRPr="002F211B">
        <w:rPr>
          <w:rFonts w:ascii="Times New Roman" w:hAnsi="Times New Roman" w:cs="Times New Roman"/>
          <w:color w:val="212529"/>
        </w:rPr>
        <w:t xml:space="preserve">256kB L2 </w:t>
      </w:r>
      <w:r w:rsidRPr="002F211B">
        <w:rPr>
          <w:rFonts w:ascii="Times New Roman" w:hAnsi="Times New Roman" w:cs="Times New Roman"/>
          <w:color w:val="212529"/>
        </w:rPr>
        <w:t>缓存和</w:t>
      </w:r>
      <w:r w:rsidRPr="002F211B">
        <w:rPr>
          <w:rFonts w:ascii="Times New Roman" w:hAnsi="Times New Roman" w:cs="Times New Roman"/>
          <w:color w:val="212529"/>
        </w:rPr>
        <w:t xml:space="preserve"> 12MB L3 </w:t>
      </w:r>
      <w:r w:rsidRPr="002F211B">
        <w:rPr>
          <w:rFonts w:ascii="Times New Roman" w:hAnsi="Times New Roman" w:cs="Times New Roman"/>
          <w:color w:val="212529"/>
        </w:rPr>
        <w:t>缓存。</w:t>
      </w:r>
    </w:p>
    <w:p w:rsidR="002F211B" w:rsidRPr="002F211B" w:rsidRDefault="002F211B" w:rsidP="002F211B">
      <w:pPr>
        <w:shd w:val="clear" w:color="auto" w:fill="FFFFFF"/>
        <w:spacing w:after="100" w:afterAutospacing="1"/>
        <w:outlineLvl w:val="1"/>
        <w:rPr>
          <w:rFonts w:ascii="Times New Roman" w:hAnsi="Times New Roman" w:cs="Times New Roman"/>
          <w:color w:val="212529"/>
          <w:sz w:val="36"/>
          <w:szCs w:val="36"/>
        </w:rPr>
      </w:pPr>
      <w:r w:rsidRPr="002F211B">
        <w:rPr>
          <w:rFonts w:ascii="Times New Roman" w:hAnsi="Times New Roman" w:cs="Times New Roman"/>
          <w:color w:val="212529"/>
          <w:sz w:val="36"/>
          <w:szCs w:val="36"/>
        </w:rPr>
        <w:t>方法二：</w:t>
      </w:r>
      <w:proofErr w:type="spellStart"/>
      <w:r w:rsidRPr="002F211B">
        <w:rPr>
          <w:rFonts w:ascii="Times New Roman" w:hAnsi="Times New Roman" w:cs="Times New Roman"/>
          <w:color w:val="E83E8C"/>
          <w:sz w:val="42"/>
          <w:szCs w:val="42"/>
        </w:rPr>
        <w:t>hwloc</w:t>
      </w:r>
      <w:proofErr w:type="spellEnd"/>
    </w:p>
    <w:p w:rsidR="002F211B" w:rsidRPr="002F211B" w:rsidRDefault="002F211B" w:rsidP="002F211B">
      <w:pPr>
        <w:shd w:val="clear" w:color="auto" w:fill="FFFFFF"/>
        <w:spacing w:before="240" w:after="100" w:afterAutospacing="1"/>
        <w:rPr>
          <w:rFonts w:ascii="Times New Roman" w:hAnsi="Times New Roman" w:cs="Times New Roman"/>
          <w:color w:val="212529"/>
        </w:rPr>
      </w:pPr>
      <w:proofErr w:type="spellStart"/>
      <w:r w:rsidRPr="002F211B">
        <w:rPr>
          <w:rFonts w:ascii="Times New Roman" w:hAnsi="Times New Roman" w:cs="Times New Roman"/>
          <w:color w:val="E83E8C"/>
          <w:szCs w:val="21"/>
        </w:rPr>
        <w:t>hwloc</w:t>
      </w:r>
      <w:proofErr w:type="spellEnd"/>
      <w:r w:rsidRPr="002F211B">
        <w:rPr>
          <w:rFonts w:ascii="Times New Roman" w:hAnsi="Times New Roman" w:cs="Times New Roman"/>
          <w:color w:val="212529"/>
        </w:rPr>
        <w:t> </w:t>
      </w:r>
      <w:r w:rsidRPr="002F211B">
        <w:rPr>
          <w:rFonts w:ascii="Times New Roman" w:hAnsi="Times New Roman" w:cs="Times New Roman"/>
          <w:color w:val="212529"/>
        </w:rPr>
        <w:t>是一个命令行套件，它收集了底层处理器架构的各种属性，例如</w:t>
      </w:r>
      <w:r w:rsidRPr="002F211B">
        <w:rPr>
          <w:rFonts w:ascii="Times New Roman" w:hAnsi="Times New Roman" w:cs="Times New Roman"/>
          <w:color w:val="212529"/>
        </w:rPr>
        <w:t xml:space="preserve"> NUMA </w:t>
      </w:r>
      <w:r w:rsidRPr="002F211B">
        <w:rPr>
          <w:rFonts w:ascii="Times New Roman" w:hAnsi="Times New Roman" w:cs="Times New Roman"/>
          <w:color w:val="212529"/>
        </w:rPr>
        <w:t>内存节点、多级缓存、处理器插槽、处理器内核、</w:t>
      </w:r>
      <w:r w:rsidRPr="002F211B">
        <w:rPr>
          <w:rFonts w:ascii="Times New Roman" w:hAnsi="Times New Roman" w:cs="Times New Roman"/>
          <w:color w:val="212529"/>
        </w:rPr>
        <w:t xml:space="preserve">PCI </w:t>
      </w:r>
      <w:r w:rsidRPr="002F211B">
        <w:rPr>
          <w:rFonts w:ascii="Times New Roman" w:hAnsi="Times New Roman" w:cs="Times New Roman"/>
          <w:color w:val="212529"/>
        </w:rPr>
        <w:t>设备</w:t>
      </w:r>
      <w:r w:rsidRPr="002F211B">
        <w:rPr>
          <w:rFonts w:ascii="Times New Roman" w:hAnsi="Times New Roman" w:cs="Times New Roman"/>
          <w:color w:val="212529"/>
        </w:rPr>
        <w:t>/</w:t>
      </w:r>
      <w:r w:rsidRPr="002F211B">
        <w:rPr>
          <w:rFonts w:ascii="Times New Roman" w:hAnsi="Times New Roman" w:cs="Times New Roman"/>
          <w:color w:val="212529"/>
        </w:rPr>
        <w:t>桥等。</w:t>
      </w:r>
    </w:p>
    <w:p w:rsidR="002F211B" w:rsidRPr="002F211B" w:rsidRDefault="002F211B" w:rsidP="002F211B">
      <w:pPr>
        <w:shd w:val="clear" w:color="auto" w:fill="FFFFFF"/>
        <w:spacing w:after="100" w:afterAutospacing="1"/>
        <w:outlineLvl w:val="2"/>
        <w:rPr>
          <w:rFonts w:ascii="Times New Roman" w:hAnsi="Times New Roman" w:cs="Times New Roman"/>
          <w:color w:val="212529"/>
          <w:sz w:val="27"/>
          <w:szCs w:val="27"/>
        </w:rPr>
      </w:pPr>
      <w:r w:rsidRPr="002F211B">
        <w:rPr>
          <w:rFonts w:ascii="Times New Roman" w:hAnsi="Times New Roman" w:cs="Times New Roman"/>
          <w:color w:val="212529"/>
          <w:sz w:val="27"/>
          <w:szCs w:val="27"/>
        </w:rPr>
        <w:t>在</w:t>
      </w:r>
      <w:r w:rsidRPr="002F211B">
        <w:rPr>
          <w:rFonts w:ascii="Times New Roman" w:hAnsi="Times New Roman" w:cs="Times New Roman"/>
          <w:color w:val="212529"/>
          <w:sz w:val="27"/>
          <w:szCs w:val="27"/>
        </w:rPr>
        <w:t xml:space="preserve"> Debian</w:t>
      </w:r>
      <w:r w:rsidRPr="002F211B">
        <w:rPr>
          <w:rFonts w:ascii="Times New Roman" w:hAnsi="Times New Roman" w:cs="Times New Roman"/>
          <w:color w:val="212529"/>
          <w:sz w:val="27"/>
          <w:szCs w:val="27"/>
        </w:rPr>
        <w:t>、</w:t>
      </w:r>
      <w:r w:rsidRPr="002F211B">
        <w:rPr>
          <w:rFonts w:ascii="Times New Roman" w:hAnsi="Times New Roman" w:cs="Times New Roman"/>
          <w:color w:val="212529"/>
          <w:sz w:val="27"/>
          <w:szCs w:val="27"/>
        </w:rPr>
        <w:t xml:space="preserve">Ubuntu </w:t>
      </w:r>
      <w:r w:rsidRPr="002F211B">
        <w:rPr>
          <w:rFonts w:ascii="Times New Roman" w:hAnsi="Times New Roman" w:cs="Times New Roman"/>
          <w:color w:val="212529"/>
          <w:sz w:val="27"/>
          <w:szCs w:val="27"/>
        </w:rPr>
        <w:t>或</w:t>
      </w:r>
      <w:r w:rsidRPr="002F211B">
        <w:rPr>
          <w:rFonts w:ascii="Times New Roman" w:hAnsi="Times New Roman" w:cs="Times New Roman"/>
          <w:color w:val="212529"/>
          <w:sz w:val="27"/>
          <w:szCs w:val="27"/>
        </w:rPr>
        <w:t xml:space="preserve"> Linux Mint </w:t>
      </w:r>
      <w:r w:rsidRPr="002F211B">
        <w:rPr>
          <w:rFonts w:ascii="Times New Roman" w:hAnsi="Times New Roman" w:cs="Times New Roman"/>
          <w:color w:val="212529"/>
          <w:sz w:val="27"/>
          <w:szCs w:val="27"/>
        </w:rPr>
        <w:t>上安装</w:t>
      </w:r>
      <w:r w:rsidRPr="002F211B">
        <w:rPr>
          <w:rFonts w:ascii="Times New Roman" w:hAnsi="Times New Roman" w:cs="Times New Roman"/>
          <w:color w:val="212529"/>
          <w:sz w:val="27"/>
          <w:szCs w:val="27"/>
        </w:rPr>
        <w:t> </w:t>
      </w:r>
      <w:proofErr w:type="spellStart"/>
      <w:r w:rsidRPr="002F211B">
        <w:rPr>
          <w:rFonts w:ascii="Times New Roman" w:hAnsi="Times New Roman" w:cs="Times New Roman"/>
          <w:color w:val="E83E8C"/>
          <w:sz w:val="37"/>
          <w:szCs w:val="37"/>
        </w:rPr>
        <w:t>hwloc</w:t>
      </w:r>
      <w:proofErr w:type="spellEnd"/>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sudo</w:t>
      </w:r>
      <w:proofErr w:type="spellEnd"/>
      <w:r w:rsidRPr="002F211B">
        <w:rPr>
          <w:rFonts w:ascii="Times New Roman" w:hAnsi="Times New Roman" w:cs="Times New Roman"/>
          <w:color w:val="212529"/>
          <w:szCs w:val="21"/>
        </w:rPr>
        <w:t xml:space="preserve"> apt-get install </w:t>
      </w:r>
      <w:proofErr w:type="spellStart"/>
      <w:r w:rsidRPr="002F211B">
        <w:rPr>
          <w:rFonts w:ascii="Times New Roman" w:hAnsi="Times New Roman" w:cs="Times New Roman"/>
          <w:color w:val="212529"/>
          <w:szCs w:val="21"/>
        </w:rPr>
        <w:t>hwloc</w:t>
      </w:r>
      <w:proofErr w:type="spellEnd"/>
    </w:p>
    <w:p w:rsidR="002F211B" w:rsidRPr="002F211B" w:rsidRDefault="002F211B" w:rsidP="002F211B">
      <w:pPr>
        <w:shd w:val="clear" w:color="auto" w:fill="FFFFFF"/>
        <w:spacing w:after="100" w:afterAutospacing="1"/>
        <w:outlineLvl w:val="2"/>
        <w:rPr>
          <w:rFonts w:ascii="Times New Roman" w:hAnsi="Times New Roman" w:cs="Times New Roman"/>
          <w:color w:val="212529"/>
          <w:sz w:val="27"/>
          <w:szCs w:val="27"/>
        </w:rPr>
      </w:pPr>
      <w:r w:rsidRPr="002F211B">
        <w:rPr>
          <w:rFonts w:ascii="Times New Roman" w:hAnsi="Times New Roman" w:cs="Times New Roman"/>
          <w:color w:val="212529"/>
          <w:sz w:val="27"/>
          <w:szCs w:val="27"/>
        </w:rPr>
        <w:t>在</w:t>
      </w:r>
      <w:r w:rsidRPr="002F211B">
        <w:rPr>
          <w:rFonts w:ascii="Times New Roman" w:hAnsi="Times New Roman" w:cs="Times New Roman"/>
          <w:color w:val="212529"/>
          <w:sz w:val="27"/>
          <w:szCs w:val="27"/>
        </w:rPr>
        <w:t xml:space="preserve"> Fedora</w:t>
      </w:r>
      <w:r w:rsidRPr="002F211B">
        <w:rPr>
          <w:rFonts w:ascii="Times New Roman" w:hAnsi="Times New Roman" w:cs="Times New Roman"/>
          <w:color w:val="212529"/>
          <w:sz w:val="27"/>
          <w:szCs w:val="27"/>
        </w:rPr>
        <w:t>、</w:t>
      </w:r>
      <w:r w:rsidRPr="002F211B">
        <w:rPr>
          <w:rFonts w:ascii="Times New Roman" w:hAnsi="Times New Roman" w:cs="Times New Roman"/>
          <w:color w:val="212529"/>
          <w:sz w:val="27"/>
          <w:szCs w:val="27"/>
        </w:rPr>
        <w:t xml:space="preserve">CentOS </w:t>
      </w:r>
      <w:r w:rsidRPr="002F211B">
        <w:rPr>
          <w:rFonts w:ascii="Times New Roman" w:hAnsi="Times New Roman" w:cs="Times New Roman"/>
          <w:color w:val="212529"/>
          <w:sz w:val="27"/>
          <w:szCs w:val="27"/>
        </w:rPr>
        <w:t>或</w:t>
      </w:r>
      <w:r w:rsidRPr="002F211B">
        <w:rPr>
          <w:rFonts w:ascii="Times New Roman" w:hAnsi="Times New Roman" w:cs="Times New Roman"/>
          <w:color w:val="212529"/>
          <w:sz w:val="27"/>
          <w:szCs w:val="27"/>
        </w:rPr>
        <w:t xml:space="preserve"> RHEL </w:t>
      </w:r>
      <w:r w:rsidRPr="002F211B">
        <w:rPr>
          <w:rFonts w:ascii="Times New Roman" w:hAnsi="Times New Roman" w:cs="Times New Roman"/>
          <w:color w:val="212529"/>
          <w:sz w:val="27"/>
          <w:szCs w:val="27"/>
        </w:rPr>
        <w:t>上安装</w:t>
      </w:r>
      <w:r w:rsidRPr="002F211B">
        <w:rPr>
          <w:rFonts w:ascii="Times New Roman" w:hAnsi="Times New Roman" w:cs="Times New Roman"/>
          <w:color w:val="212529"/>
          <w:sz w:val="27"/>
          <w:szCs w:val="27"/>
        </w:rPr>
        <w:t> </w:t>
      </w:r>
      <w:proofErr w:type="spellStart"/>
      <w:r w:rsidRPr="002F211B">
        <w:rPr>
          <w:rFonts w:ascii="Times New Roman" w:hAnsi="Times New Roman" w:cs="Times New Roman"/>
          <w:color w:val="E83E8C"/>
          <w:sz w:val="37"/>
          <w:szCs w:val="37"/>
        </w:rPr>
        <w:t>hwloc</w:t>
      </w:r>
      <w:proofErr w:type="spellEnd"/>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sudo</w:t>
      </w:r>
      <w:proofErr w:type="spellEnd"/>
      <w:r w:rsidRPr="002F211B">
        <w:rPr>
          <w:rFonts w:ascii="Times New Roman" w:hAnsi="Times New Roman" w:cs="Times New Roman"/>
          <w:color w:val="212529"/>
          <w:szCs w:val="21"/>
        </w:rPr>
        <w:t xml:space="preserve"> yum install </w:t>
      </w:r>
      <w:proofErr w:type="spellStart"/>
      <w:r w:rsidRPr="002F211B">
        <w:rPr>
          <w:rFonts w:ascii="Times New Roman" w:hAnsi="Times New Roman" w:cs="Times New Roman"/>
          <w:color w:val="212529"/>
          <w:szCs w:val="21"/>
        </w:rPr>
        <w:t>hwloc</w:t>
      </w:r>
      <w:proofErr w:type="spellEnd"/>
    </w:p>
    <w:p w:rsidR="002F211B" w:rsidRPr="002F211B" w:rsidRDefault="002F211B" w:rsidP="002F211B">
      <w:pPr>
        <w:shd w:val="clear" w:color="auto" w:fill="FFFFFF"/>
        <w:spacing w:before="240" w:after="100" w:afterAutospacing="1"/>
        <w:rPr>
          <w:rFonts w:ascii="Times New Roman" w:hAnsi="Times New Roman" w:cs="Times New Roman"/>
          <w:color w:val="212529"/>
        </w:rPr>
      </w:pPr>
      <w:r w:rsidRPr="002F211B">
        <w:rPr>
          <w:rFonts w:ascii="Times New Roman" w:hAnsi="Times New Roman" w:cs="Times New Roman"/>
          <w:color w:val="212529"/>
        </w:rPr>
        <w:t>一旦安装了</w:t>
      </w:r>
      <w:proofErr w:type="spellStart"/>
      <w:r w:rsidRPr="002F211B">
        <w:rPr>
          <w:rFonts w:ascii="Times New Roman" w:hAnsi="Times New Roman" w:cs="Times New Roman"/>
          <w:color w:val="E83E8C"/>
          <w:szCs w:val="21"/>
        </w:rPr>
        <w:t>hwloc</w:t>
      </w:r>
      <w:proofErr w:type="spellEnd"/>
      <w:r w:rsidRPr="002F211B">
        <w:rPr>
          <w:rFonts w:ascii="Times New Roman" w:hAnsi="Times New Roman" w:cs="Times New Roman"/>
          <w:color w:val="212529"/>
        </w:rPr>
        <w:t>软件包，您就可以使用</w:t>
      </w:r>
      <w:proofErr w:type="spellStart"/>
      <w:r w:rsidRPr="002F211B">
        <w:rPr>
          <w:rFonts w:ascii="Times New Roman" w:hAnsi="Times New Roman" w:cs="Times New Roman"/>
          <w:color w:val="E83E8C"/>
          <w:szCs w:val="21"/>
        </w:rPr>
        <w:t>lstopo</w:t>
      </w:r>
      <w:proofErr w:type="spellEnd"/>
      <w:r w:rsidRPr="002F211B">
        <w:rPr>
          <w:rFonts w:ascii="Times New Roman" w:hAnsi="Times New Roman" w:cs="Times New Roman"/>
          <w:color w:val="212529"/>
        </w:rPr>
        <w:t>来显示处理器架构，如下所示。</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lstopo</w:t>
      </w:r>
      <w:proofErr w:type="spellEnd"/>
      <w:r w:rsidRPr="002F211B">
        <w:rPr>
          <w:rFonts w:ascii="Times New Roman" w:hAnsi="Times New Roman" w:cs="Times New Roman"/>
          <w:color w:val="212529"/>
          <w:szCs w:val="21"/>
        </w:rPr>
        <w:t xml:space="preserve"> --no-io</w:t>
      </w:r>
    </w:p>
    <w:p w:rsidR="002F211B" w:rsidRPr="002F211B" w:rsidRDefault="002F211B" w:rsidP="002F211B">
      <w:pPr>
        <w:shd w:val="clear" w:color="auto" w:fill="FFFFFF"/>
        <w:spacing w:before="240" w:after="100" w:afterAutospacing="1"/>
        <w:jc w:val="both"/>
        <w:rPr>
          <w:rFonts w:ascii="Times New Roman" w:hAnsi="Times New Roman" w:cs="Times New Roman"/>
          <w:color w:val="212529"/>
        </w:rPr>
      </w:pPr>
      <w:r w:rsidRPr="002F211B">
        <w:rPr>
          <w:rFonts w:ascii="Times New Roman" w:hAnsi="Times New Roman" w:cs="Times New Roman"/>
          <w:color w:val="212529"/>
        </w:rPr>
        <w:lastRenderedPageBreak/>
        <w:t>如果您在</w:t>
      </w:r>
      <w:r w:rsidRPr="002F211B">
        <w:rPr>
          <w:rFonts w:ascii="Times New Roman" w:hAnsi="Times New Roman" w:cs="Times New Roman"/>
          <w:color w:val="212529"/>
        </w:rPr>
        <w:t xml:space="preserve"> Linux </w:t>
      </w:r>
      <w:r w:rsidRPr="002F211B">
        <w:rPr>
          <w:rFonts w:ascii="Times New Roman" w:hAnsi="Times New Roman" w:cs="Times New Roman"/>
          <w:color w:val="212529"/>
        </w:rPr>
        <w:t>桌面环境中运行</w:t>
      </w:r>
      <w:r w:rsidRPr="002F211B">
        <w:rPr>
          <w:rFonts w:ascii="Times New Roman" w:hAnsi="Times New Roman" w:cs="Times New Roman"/>
          <w:color w:val="212529"/>
        </w:rPr>
        <w:t> </w:t>
      </w:r>
      <w:proofErr w:type="spellStart"/>
      <w:r w:rsidRPr="002F211B">
        <w:rPr>
          <w:rFonts w:ascii="Times New Roman" w:hAnsi="Times New Roman" w:cs="Times New Roman"/>
          <w:color w:val="E83E8C"/>
          <w:szCs w:val="21"/>
        </w:rPr>
        <w:t>lstopo</w:t>
      </w:r>
      <w:proofErr w:type="spellEnd"/>
      <w:r w:rsidRPr="002F211B">
        <w:rPr>
          <w:rFonts w:ascii="Times New Roman" w:hAnsi="Times New Roman" w:cs="Times New Roman"/>
          <w:color w:val="212529"/>
        </w:rPr>
        <w:t>，它将弹出一个窗口，其中可以很好地显示底层处理器架构和缓存层次结构。</w:t>
      </w:r>
    </w:p>
    <w:p w:rsidR="002F211B" w:rsidRPr="002F211B" w:rsidRDefault="002F211B" w:rsidP="002F211B">
      <w:pPr>
        <w:shd w:val="clear" w:color="auto" w:fill="FFFFFF"/>
        <w:spacing w:before="240" w:after="100" w:afterAutospacing="1"/>
        <w:rPr>
          <w:rFonts w:ascii="Times New Roman" w:hAnsi="Times New Roman" w:cs="Times New Roman"/>
          <w:color w:val="212529"/>
        </w:rPr>
      </w:pPr>
      <w:r w:rsidRPr="002F211B">
        <w:rPr>
          <w:rFonts w:ascii="Times New Roman" w:hAnsi="Times New Roman" w:cs="Times New Roman"/>
          <w:color w:val="212529"/>
        </w:rPr>
        <w:t>如果在无桌面服务器环境中调用</w:t>
      </w:r>
      <w:proofErr w:type="spellStart"/>
      <w:r w:rsidRPr="002F211B">
        <w:rPr>
          <w:rFonts w:ascii="Times New Roman" w:hAnsi="Times New Roman" w:cs="Times New Roman"/>
          <w:color w:val="E83E8C"/>
          <w:szCs w:val="21"/>
        </w:rPr>
        <w:t>lstopo</w:t>
      </w:r>
      <w:proofErr w:type="spellEnd"/>
      <w:r w:rsidRPr="002F211B">
        <w:rPr>
          <w:rFonts w:ascii="Times New Roman" w:hAnsi="Times New Roman" w:cs="Times New Roman"/>
          <w:color w:val="212529"/>
        </w:rPr>
        <w:t>，它将以文本格式显示输出，如下所示。</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Machine (16GB)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NUMANode</w:t>
      </w:r>
      <w:proofErr w:type="spellEnd"/>
      <w:r w:rsidRPr="002F211B">
        <w:rPr>
          <w:rFonts w:ascii="Times New Roman" w:hAnsi="Times New Roman" w:cs="Times New Roman"/>
          <w:color w:val="212529"/>
          <w:szCs w:val="21"/>
        </w:rPr>
        <w:t xml:space="preserve"> L#0 (P#0 8182MB) + Socket L#0 + L3 L#0 (12MB)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L2 L#0 (256KB) + L1 L#0 (32KB) + Core L#0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L#0 (P#0)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L#1 (P#8)</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L2 L#1 (256KB) + L1 L#1 (32KB) + Core L#1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L#2 (P#2)</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L#3 (P#10)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L2 L#2 (256KB) + L1 L#2 (32KB) + Core L#2</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L#4 (P#4)</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L#5 (P#12)</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L2 L#3 (256KB) + L1 L#3 (32KB) + Core L#3</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L#6 (P#6)</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L#7 (P#14)</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NUMANode</w:t>
      </w:r>
      <w:proofErr w:type="spellEnd"/>
      <w:r w:rsidRPr="002F211B">
        <w:rPr>
          <w:rFonts w:ascii="Times New Roman" w:hAnsi="Times New Roman" w:cs="Times New Roman"/>
          <w:color w:val="212529"/>
          <w:szCs w:val="21"/>
        </w:rPr>
        <w:t xml:space="preserve"> L#1 (P#1 8192MB) + Socket L#1 + L3 L#1 (12MB)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L2 L#4 (256KB) + L1 L#4 (32KB) + Core L#4</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L#8 (P#1)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L#9 (P#9)</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L2 L#5 (256KB) + L1 L#5 (32KB) + Core L#5</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L#10 (P#3)</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L#11 (P#11)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L2 L#6 (256KB) + L1 L#6 (32KB) + Core L#6</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L#12 (P#5)</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L#13 (P#13)</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L2 L#7 (256KB) + L1 L#7 (32KB) + Core L#7</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L#14 (P#7)</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PU L#15 (P#15)</w:t>
      </w:r>
    </w:p>
    <w:p w:rsidR="002F211B" w:rsidRPr="002F211B" w:rsidRDefault="002F211B" w:rsidP="002F211B">
      <w:pPr>
        <w:shd w:val="clear" w:color="auto" w:fill="FFFFFF"/>
        <w:spacing w:before="240" w:after="100" w:afterAutospacing="1"/>
        <w:rPr>
          <w:rFonts w:ascii="Times New Roman" w:hAnsi="Times New Roman" w:cs="Times New Roman"/>
          <w:color w:val="212529"/>
        </w:rPr>
      </w:pPr>
      <w:r w:rsidRPr="002F211B">
        <w:rPr>
          <w:rFonts w:ascii="Times New Roman" w:hAnsi="Times New Roman" w:cs="Times New Roman"/>
          <w:color w:val="212529"/>
        </w:rPr>
        <w:t>您可以通过指定输出文件，让</w:t>
      </w:r>
      <w:r w:rsidRPr="002F211B">
        <w:rPr>
          <w:rFonts w:ascii="Times New Roman" w:hAnsi="Times New Roman" w:cs="Times New Roman"/>
          <w:color w:val="212529"/>
        </w:rPr>
        <w:t> </w:t>
      </w:r>
      <w:proofErr w:type="spellStart"/>
      <w:r w:rsidRPr="002F211B">
        <w:rPr>
          <w:rFonts w:ascii="Times New Roman" w:hAnsi="Times New Roman" w:cs="Times New Roman"/>
          <w:color w:val="E83E8C"/>
          <w:szCs w:val="21"/>
        </w:rPr>
        <w:t>lstopo</w:t>
      </w:r>
      <w:proofErr w:type="spellEnd"/>
      <w:r w:rsidRPr="002F211B">
        <w:rPr>
          <w:rFonts w:ascii="Times New Roman" w:hAnsi="Times New Roman" w:cs="Times New Roman"/>
          <w:color w:val="212529"/>
        </w:rPr>
        <w:t> </w:t>
      </w:r>
      <w:r w:rsidRPr="002F211B">
        <w:rPr>
          <w:rFonts w:ascii="Times New Roman" w:hAnsi="Times New Roman" w:cs="Times New Roman"/>
          <w:color w:val="212529"/>
        </w:rPr>
        <w:t>将处理器架构可视化导出到单独的图像文件，如下所示。</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highlight w:val="yellow"/>
        </w:rPr>
        <w:t xml:space="preserve">$ </w:t>
      </w:r>
      <w:proofErr w:type="spellStart"/>
      <w:r w:rsidRPr="002F211B">
        <w:rPr>
          <w:rFonts w:ascii="Times New Roman" w:hAnsi="Times New Roman" w:cs="Times New Roman"/>
          <w:color w:val="212529"/>
          <w:szCs w:val="21"/>
          <w:highlight w:val="yellow"/>
        </w:rPr>
        <w:t>lstopo</w:t>
      </w:r>
      <w:proofErr w:type="spellEnd"/>
      <w:r w:rsidRPr="002F211B">
        <w:rPr>
          <w:rFonts w:ascii="Times New Roman" w:hAnsi="Times New Roman" w:cs="Times New Roman"/>
          <w:color w:val="212529"/>
          <w:szCs w:val="21"/>
          <w:highlight w:val="yellow"/>
        </w:rPr>
        <w:t xml:space="preserve"> --no-io topo.png</w:t>
      </w:r>
    </w:p>
    <w:p w:rsidR="002F211B" w:rsidRPr="002F211B" w:rsidRDefault="002F211B" w:rsidP="002F211B">
      <w:pPr>
        <w:shd w:val="clear" w:color="auto" w:fill="FFFFFF"/>
        <w:spacing w:after="100" w:afterAutospacing="1"/>
        <w:outlineLvl w:val="1"/>
        <w:rPr>
          <w:rFonts w:ascii="Times New Roman" w:hAnsi="Times New Roman" w:cs="Times New Roman"/>
          <w:color w:val="212529"/>
          <w:sz w:val="36"/>
          <w:szCs w:val="36"/>
        </w:rPr>
      </w:pPr>
      <w:r w:rsidRPr="002F211B">
        <w:rPr>
          <w:rFonts w:ascii="Times New Roman" w:hAnsi="Times New Roman" w:cs="Times New Roman"/>
          <w:color w:val="212529"/>
          <w:sz w:val="36"/>
          <w:szCs w:val="36"/>
        </w:rPr>
        <w:t>方法三：</w:t>
      </w:r>
      <w:proofErr w:type="spellStart"/>
      <w:r w:rsidRPr="002F211B">
        <w:rPr>
          <w:rFonts w:ascii="Times New Roman" w:hAnsi="Times New Roman" w:cs="Times New Roman"/>
          <w:color w:val="212529"/>
          <w:sz w:val="36"/>
          <w:szCs w:val="36"/>
        </w:rPr>
        <w:t>numactl</w:t>
      </w:r>
      <w:proofErr w:type="spellEnd"/>
    </w:p>
    <w:p w:rsidR="002F211B" w:rsidRPr="002F211B" w:rsidRDefault="002F211B" w:rsidP="002F211B">
      <w:pPr>
        <w:shd w:val="clear" w:color="auto" w:fill="FFFFFF"/>
        <w:spacing w:before="240" w:after="100" w:afterAutospacing="1"/>
        <w:rPr>
          <w:rFonts w:ascii="Times New Roman" w:hAnsi="Times New Roman" w:cs="Times New Roman"/>
          <w:color w:val="212529"/>
        </w:rPr>
      </w:pPr>
      <w:proofErr w:type="spellStart"/>
      <w:r w:rsidRPr="002F211B">
        <w:rPr>
          <w:rFonts w:ascii="Times New Roman" w:hAnsi="Times New Roman" w:cs="Times New Roman"/>
          <w:color w:val="E83E8C"/>
          <w:szCs w:val="21"/>
        </w:rPr>
        <w:t>numactl</w:t>
      </w:r>
      <w:proofErr w:type="spellEnd"/>
      <w:r w:rsidRPr="002F211B">
        <w:rPr>
          <w:rFonts w:ascii="Times New Roman" w:hAnsi="Times New Roman" w:cs="Times New Roman"/>
          <w:color w:val="212529"/>
        </w:rPr>
        <w:t> </w:t>
      </w:r>
      <w:r w:rsidRPr="002F211B">
        <w:rPr>
          <w:rFonts w:ascii="Times New Roman" w:hAnsi="Times New Roman" w:cs="Times New Roman"/>
          <w:color w:val="212529"/>
        </w:rPr>
        <w:t>是一个命令行工具，用于调整</w:t>
      </w:r>
      <w:r w:rsidRPr="002F211B">
        <w:rPr>
          <w:rFonts w:ascii="Times New Roman" w:hAnsi="Times New Roman" w:cs="Times New Roman"/>
          <w:color w:val="212529"/>
        </w:rPr>
        <w:t xml:space="preserve"> NUMA </w:t>
      </w:r>
      <w:r w:rsidRPr="002F211B">
        <w:rPr>
          <w:rFonts w:ascii="Times New Roman" w:hAnsi="Times New Roman" w:cs="Times New Roman"/>
          <w:color w:val="212529"/>
        </w:rPr>
        <w:t>硬件（例如将进程或线程固定到特定的物理核心或</w:t>
      </w:r>
      <w:r w:rsidRPr="002F211B">
        <w:rPr>
          <w:rFonts w:ascii="Times New Roman" w:hAnsi="Times New Roman" w:cs="Times New Roman"/>
          <w:color w:val="212529"/>
        </w:rPr>
        <w:t xml:space="preserve"> </w:t>
      </w:r>
      <w:proofErr w:type="spellStart"/>
      <w:r w:rsidRPr="002F211B">
        <w:rPr>
          <w:rFonts w:ascii="Times New Roman" w:hAnsi="Times New Roman" w:cs="Times New Roman"/>
          <w:color w:val="212529"/>
        </w:rPr>
        <w:t>ccNUMA</w:t>
      </w:r>
      <w:proofErr w:type="spellEnd"/>
      <w:r w:rsidRPr="002F211B">
        <w:rPr>
          <w:rFonts w:ascii="Times New Roman" w:hAnsi="Times New Roman" w:cs="Times New Roman"/>
          <w:color w:val="212529"/>
        </w:rPr>
        <w:t xml:space="preserve"> </w:t>
      </w:r>
      <w:r w:rsidRPr="002F211B">
        <w:rPr>
          <w:rFonts w:ascii="Times New Roman" w:hAnsi="Times New Roman" w:cs="Times New Roman"/>
          <w:color w:val="212529"/>
        </w:rPr>
        <w:t>节点）。</w:t>
      </w:r>
    </w:p>
    <w:p w:rsidR="002F211B" w:rsidRPr="002F211B" w:rsidRDefault="002F211B" w:rsidP="002F211B">
      <w:pPr>
        <w:shd w:val="clear" w:color="auto" w:fill="FFFFFF"/>
        <w:spacing w:after="100" w:afterAutospacing="1"/>
        <w:outlineLvl w:val="2"/>
        <w:rPr>
          <w:rFonts w:ascii="Times New Roman" w:hAnsi="Times New Roman" w:cs="Times New Roman"/>
          <w:color w:val="212529"/>
          <w:sz w:val="27"/>
          <w:szCs w:val="27"/>
        </w:rPr>
      </w:pPr>
      <w:r w:rsidRPr="002F211B">
        <w:rPr>
          <w:rFonts w:ascii="Times New Roman" w:hAnsi="Times New Roman" w:cs="Times New Roman"/>
          <w:color w:val="212529"/>
          <w:sz w:val="27"/>
          <w:szCs w:val="27"/>
        </w:rPr>
        <w:lastRenderedPageBreak/>
        <w:t>在</w:t>
      </w:r>
      <w:r w:rsidRPr="002F211B">
        <w:rPr>
          <w:rFonts w:ascii="Times New Roman" w:hAnsi="Times New Roman" w:cs="Times New Roman"/>
          <w:color w:val="212529"/>
          <w:sz w:val="27"/>
          <w:szCs w:val="27"/>
        </w:rPr>
        <w:t xml:space="preserve"> Debian</w:t>
      </w:r>
      <w:r w:rsidRPr="002F211B">
        <w:rPr>
          <w:rFonts w:ascii="Times New Roman" w:hAnsi="Times New Roman" w:cs="Times New Roman"/>
          <w:color w:val="212529"/>
          <w:sz w:val="27"/>
          <w:szCs w:val="27"/>
        </w:rPr>
        <w:t>、</w:t>
      </w:r>
      <w:r w:rsidRPr="002F211B">
        <w:rPr>
          <w:rFonts w:ascii="Times New Roman" w:hAnsi="Times New Roman" w:cs="Times New Roman"/>
          <w:color w:val="212529"/>
          <w:sz w:val="27"/>
          <w:szCs w:val="27"/>
        </w:rPr>
        <w:t xml:space="preserve">Ubuntu </w:t>
      </w:r>
      <w:r w:rsidRPr="002F211B">
        <w:rPr>
          <w:rFonts w:ascii="Times New Roman" w:hAnsi="Times New Roman" w:cs="Times New Roman"/>
          <w:color w:val="212529"/>
          <w:sz w:val="27"/>
          <w:szCs w:val="27"/>
        </w:rPr>
        <w:t>或</w:t>
      </w:r>
      <w:r w:rsidRPr="002F211B">
        <w:rPr>
          <w:rFonts w:ascii="Times New Roman" w:hAnsi="Times New Roman" w:cs="Times New Roman"/>
          <w:color w:val="212529"/>
          <w:sz w:val="27"/>
          <w:szCs w:val="27"/>
        </w:rPr>
        <w:t xml:space="preserve"> Linux Mint </w:t>
      </w:r>
      <w:r w:rsidRPr="002F211B">
        <w:rPr>
          <w:rFonts w:ascii="Times New Roman" w:hAnsi="Times New Roman" w:cs="Times New Roman"/>
          <w:color w:val="212529"/>
          <w:sz w:val="27"/>
          <w:szCs w:val="27"/>
        </w:rPr>
        <w:t>上安装</w:t>
      </w:r>
      <w:r w:rsidRPr="002F211B">
        <w:rPr>
          <w:rFonts w:ascii="Times New Roman" w:hAnsi="Times New Roman" w:cs="Times New Roman"/>
          <w:color w:val="212529"/>
          <w:sz w:val="27"/>
          <w:szCs w:val="27"/>
        </w:rPr>
        <w:t> </w:t>
      </w:r>
      <w:proofErr w:type="spellStart"/>
      <w:r w:rsidRPr="002F211B">
        <w:rPr>
          <w:rFonts w:ascii="Times New Roman" w:hAnsi="Times New Roman" w:cs="Times New Roman"/>
          <w:color w:val="E83E8C"/>
          <w:sz w:val="37"/>
          <w:szCs w:val="37"/>
        </w:rPr>
        <w:t>numactl</w:t>
      </w:r>
      <w:proofErr w:type="spellEnd"/>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sudo</w:t>
      </w:r>
      <w:proofErr w:type="spellEnd"/>
      <w:r w:rsidRPr="002F211B">
        <w:rPr>
          <w:rFonts w:ascii="Times New Roman" w:hAnsi="Times New Roman" w:cs="Times New Roman"/>
          <w:color w:val="212529"/>
          <w:szCs w:val="21"/>
        </w:rPr>
        <w:t xml:space="preserve"> apt-get install </w:t>
      </w:r>
      <w:proofErr w:type="spellStart"/>
      <w:r w:rsidRPr="002F211B">
        <w:rPr>
          <w:rFonts w:ascii="Times New Roman" w:hAnsi="Times New Roman" w:cs="Times New Roman"/>
          <w:color w:val="212529"/>
          <w:szCs w:val="21"/>
        </w:rPr>
        <w:t>numactl</w:t>
      </w:r>
      <w:proofErr w:type="spellEnd"/>
    </w:p>
    <w:p w:rsidR="002F211B" w:rsidRPr="002F211B" w:rsidRDefault="002F211B" w:rsidP="002F211B">
      <w:pPr>
        <w:shd w:val="clear" w:color="auto" w:fill="FFFFFF"/>
        <w:spacing w:after="100" w:afterAutospacing="1"/>
        <w:outlineLvl w:val="2"/>
        <w:rPr>
          <w:rFonts w:ascii="Times New Roman" w:hAnsi="Times New Roman" w:cs="Times New Roman"/>
          <w:color w:val="212529"/>
          <w:sz w:val="27"/>
          <w:szCs w:val="27"/>
        </w:rPr>
      </w:pPr>
      <w:r w:rsidRPr="002F211B">
        <w:rPr>
          <w:rFonts w:ascii="Times New Roman" w:hAnsi="Times New Roman" w:cs="Times New Roman"/>
          <w:color w:val="212529"/>
          <w:sz w:val="27"/>
          <w:szCs w:val="27"/>
        </w:rPr>
        <w:t>在</w:t>
      </w:r>
      <w:r w:rsidRPr="002F211B">
        <w:rPr>
          <w:rFonts w:ascii="Times New Roman" w:hAnsi="Times New Roman" w:cs="Times New Roman"/>
          <w:color w:val="212529"/>
          <w:sz w:val="27"/>
          <w:szCs w:val="27"/>
        </w:rPr>
        <w:t xml:space="preserve"> Fedora</w:t>
      </w:r>
      <w:r w:rsidRPr="002F211B">
        <w:rPr>
          <w:rFonts w:ascii="Times New Roman" w:hAnsi="Times New Roman" w:cs="Times New Roman"/>
          <w:color w:val="212529"/>
          <w:sz w:val="27"/>
          <w:szCs w:val="27"/>
        </w:rPr>
        <w:t>、</w:t>
      </w:r>
      <w:r w:rsidRPr="002F211B">
        <w:rPr>
          <w:rFonts w:ascii="Times New Roman" w:hAnsi="Times New Roman" w:cs="Times New Roman"/>
          <w:color w:val="212529"/>
          <w:sz w:val="27"/>
          <w:szCs w:val="27"/>
        </w:rPr>
        <w:t xml:space="preserve">CentOS </w:t>
      </w:r>
      <w:r w:rsidRPr="002F211B">
        <w:rPr>
          <w:rFonts w:ascii="Times New Roman" w:hAnsi="Times New Roman" w:cs="Times New Roman"/>
          <w:color w:val="212529"/>
          <w:sz w:val="27"/>
          <w:szCs w:val="27"/>
        </w:rPr>
        <w:t>或</w:t>
      </w:r>
      <w:r w:rsidRPr="002F211B">
        <w:rPr>
          <w:rFonts w:ascii="Times New Roman" w:hAnsi="Times New Roman" w:cs="Times New Roman"/>
          <w:color w:val="212529"/>
          <w:sz w:val="27"/>
          <w:szCs w:val="27"/>
        </w:rPr>
        <w:t xml:space="preserve"> RHEL </w:t>
      </w:r>
      <w:r w:rsidRPr="002F211B">
        <w:rPr>
          <w:rFonts w:ascii="Times New Roman" w:hAnsi="Times New Roman" w:cs="Times New Roman"/>
          <w:color w:val="212529"/>
          <w:sz w:val="27"/>
          <w:szCs w:val="27"/>
        </w:rPr>
        <w:t>上安装</w:t>
      </w:r>
      <w:r w:rsidRPr="002F211B">
        <w:rPr>
          <w:rFonts w:ascii="Times New Roman" w:hAnsi="Times New Roman" w:cs="Times New Roman"/>
          <w:color w:val="212529"/>
          <w:sz w:val="27"/>
          <w:szCs w:val="27"/>
        </w:rPr>
        <w:t> </w:t>
      </w:r>
      <w:proofErr w:type="spellStart"/>
      <w:r w:rsidRPr="002F211B">
        <w:rPr>
          <w:rFonts w:ascii="Times New Roman" w:hAnsi="Times New Roman" w:cs="Times New Roman"/>
          <w:color w:val="E83E8C"/>
          <w:sz w:val="37"/>
          <w:szCs w:val="37"/>
        </w:rPr>
        <w:t>numactl</w:t>
      </w:r>
      <w:proofErr w:type="spellEnd"/>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sudo</w:t>
      </w:r>
      <w:proofErr w:type="spellEnd"/>
      <w:r w:rsidRPr="002F211B">
        <w:rPr>
          <w:rFonts w:ascii="Times New Roman" w:hAnsi="Times New Roman" w:cs="Times New Roman"/>
          <w:color w:val="212529"/>
          <w:szCs w:val="21"/>
        </w:rPr>
        <w:t xml:space="preserve"> yum install </w:t>
      </w:r>
      <w:proofErr w:type="spellStart"/>
      <w:r w:rsidRPr="002F211B">
        <w:rPr>
          <w:rFonts w:ascii="Times New Roman" w:hAnsi="Times New Roman" w:cs="Times New Roman"/>
          <w:color w:val="212529"/>
          <w:szCs w:val="21"/>
        </w:rPr>
        <w:t>numactl</w:t>
      </w:r>
      <w:proofErr w:type="spellEnd"/>
    </w:p>
    <w:p w:rsidR="002F211B" w:rsidRPr="002F211B" w:rsidRDefault="002F211B" w:rsidP="002F211B">
      <w:pPr>
        <w:shd w:val="clear" w:color="auto" w:fill="FFFFFF"/>
        <w:spacing w:before="240" w:after="100" w:afterAutospacing="1"/>
        <w:rPr>
          <w:rFonts w:ascii="Times New Roman" w:hAnsi="Times New Roman" w:cs="Times New Roman"/>
          <w:color w:val="212529"/>
        </w:rPr>
      </w:pPr>
      <w:r w:rsidRPr="002F211B">
        <w:rPr>
          <w:rFonts w:ascii="Times New Roman" w:hAnsi="Times New Roman" w:cs="Times New Roman"/>
          <w:color w:val="212529"/>
        </w:rPr>
        <w:t>如果您想使用</w:t>
      </w:r>
      <w:r w:rsidRPr="002F211B">
        <w:rPr>
          <w:rFonts w:ascii="Times New Roman" w:hAnsi="Times New Roman" w:cs="Times New Roman"/>
          <w:color w:val="212529"/>
        </w:rPr>
        <w:t> </w:t>
      </w:r>
      <w:proofErr w:type="spellStart"/>
      <w:r w:rsidRPr="002F211B">
        <w:rPr>
          <w:rFonts w:ascii="Times New Roman" w:hAnsi="Times New Roman" w:cs="Times New Roman"/>
          <w:color w:val="E83E8C"/>
          <w:szCs w:val="21"/>
        </w:rPr>
        <w:t>numactl</w:t>
      </w:r>
      <w:proofErr w:type="spellEnd"/>
      <w:r w:rsidRPr="002F211B">
        <w:rPr>
          <w:rFonts w:ascii="Times New Roman" w:hAnsi="Times New Roman" w:cs="Times New Roman"/>
          <w:color w:val="212529"/>
        </w:rPr>
        <w:t> </w:t>
      </w:r>
      <w:r w:rsidRPr="002F211B">
        <w:rPr>
          <w:rFonts w:ascii="Times New Roman" w:hAnsi="Times New Roman" w:cs="Times New Roman"/>
          <w:color w:val="212529"/>
        </w:rPr>
        <w:t>检查可用的</w:t>
      </w:r>
      <w:r w:rsidRPr="002F211B">
        <w:rPr>
          <w:rFonts w:ascii="Times New Roman" w:hAnsi="Times New Roman" w:cs="Times New Roman"/>
          <w:color w:val="212529"/>
        </w:rPr>
        <w:t xml:space="preserve"> NUMA </w:t>
      </w:r>
      <w:r w:rsidRPr="002F211B">
        <w:rPr>
          <w:rFonts w:ascii="Times New Roman" w:hAnsi="Times New Roman" w:cs="Times New Roman"/>
          <w:color w:val="212529"/>
        </w:rPr>
        <w:t>节点，请执行以下操作：</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w:t>
      </w:r>
      <w:proofErr w:type="spellStart"/>
      <w:r w:rsidRPr="002F211B">
        <w:rPr>
          <w:rFonts w:ascii="Times New Roman" w:hAnsi="Times New Roman" w:cs="Times New Roman"/>
          <w:color w:val="212529"/>
          <w:szCs w:val="21"/>
        </w:rPr>
        <w:t>numactl</w:t>
      </w:r>
      <w:proofErr w:type="spellEnd"/>
      <w:r w:rsidRPr="002F211B">
        <w:rPr>
          <w:rFonts w:ascii="Times New Roman" w:hAnsi="Times New Roman" w:cs="Times New Roman"/>
          <w:color w:val="212529"/>
          <w:szCs w:val="21"/>
        </w:rPr>
        <w:t xml:space="preserve"> --hardware</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available: 2 nodes (0-1)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node 0 </w:t>
      </w:r>
      <w:proofErr w:type="spellStart"/>
      <w:r w:rsidRPr="002F211B">
        <w:rPr>
          <w:rFonts w:ascii="Times New Roman" w:hAnsi="Times New Roman" w:cs="Times New Roman"/>
          <w:color w:val="212529"/>
          <w:szCs w:val="21"/>
        </w:rPr>
        <w:t>cpus</w:t>
      </w:r>
      <w:proofErr w:type="spellEnd"/>
      <w:r w:rsidRPr="002F211B">
        <w:rPr>
          <w:rFonts w:ascii="Times New Roman" w:hAnsi="Times New Roman" w:cs="Times New Roman"/>
          <w:color w:val="212529"/>
          <w:szCs w:val="21"/>
        </w:rPr>
        <w:t>: 0 2 4 6 8 10 12 14</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node 0 size: 8181 MB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node 0 free: 4235 MB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node 1 </w:t>
      </w:r>
      <w:proofErr w:type="spellStart"/>
      <w:r w:rsidRPr="002F211B">
        <w:rPr>
          <w:rFonts w:ascii="Times New Roman" w:hAnsi="Times New Roman" w:cs="Times New Roman"/>
          <w:color w:val="212529"/>
          <w:szCs w:val="21"/>
        </w:rPr>
        <w:t>cpus</w:t>
      </w:r>
      <w:proofErr w:type="spellEnd"/>
      <w:r w:rsidRPr="002F211B">
        <w:rPr>
          <w:rFonts w:ascii="Times New Roman" w:hAnsi="Times New Roman" w:cs="Times New Roman"/>
          <w:color w:val="212529"/>
          <w:szCs w:val="21"/>
        </w:rPr>
        <w:t>: 1 3 5 7 9 11 13 15</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node 1 size: 8191 MB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node 1 free: 4048 MB</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node distances:</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node   0   1</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0:  10  20</w:t>
      </w:r>
    </w:p>
    <w:p w:rsidR="002F211B" w:rsidRPr="002F211B" w:rsidRDefault="002F211B" w:rsidP="002F21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212529"/>
          <w:szCs w:val="21"/>
        </w:rPr>
      </w:pPr>
      <w:r w:rsidRPr="002F211B">
        <w:rPr>
          <w:rFonts w:ascii="Times New Roman" w:hAnsi="Times New Roman" w:cs="Times New Roman"/>
          <w:color w:val="212529"/>
          <w:szCs w:val="21"/>
        </w:rPr>
        <w:t xml:space="preserve">  1:  20  10</w:t>
      </w:r>
    </w:p>
    <w:p w:rsidR="002F211B" w:rsidRPr="002F211B" w:rsidRDefault="002F211B" w:rsidP="002F211B">
      <w:pPr>
        <w:rPr>
          <w:ins w:id="0" w:author="Unknown"/>
          <w:rFonts w:ascii="Times New Roman" w:hAnsi="Times New Roman" w:cs="Times New Roman"/>
          <w:color w:val="212529"/>
          <w:shd w:val="clear" w:color="auto" w:fill="FFFFFF"/>
        </w:rPr>
      </w:pPr>
    </w:p>
    <w:p w:rsidR="002F211B" w:rsidRPr="00511E5D" w:rsidRDefault="00777377">
      <w:pPr>
        <w:rPr>
          <w:rFonts w:ascii="Times New Roman" w:hAnsi="Times New Roman" w:cs="Times New Roman"/>
        </w:rPr>
      </w:pPr>
      <w:r w:rsidRPr="00511E5D">
        <w:rPr>
          <w:rFonts w:ascii="Times New Roman" w:hAnsi="Times New Roman" w:cs="Times New Roman"/>
          <w:noProof/>
        </w:rPr>
        <w:drawing>
          <wp:inline distT="0" distB="0" distL="0" distR="0" wp14:anchorId="56876673" wp14:editId="50220B25">
            <wp:extent cx="5274310" cy="1367790"/>
            <wp:effectExtent l="0" t="0" r="0" b="3810"/>
            <wp:docPr id="10283242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24238" name=""/>
                    <pic:cNvPicPr/>
                  </pic:nvPicPr>
                  <pic:blipFill>
                    <a:blip r:embed="rId27"/>
                    <a:stretch>
                      <a:fillRect/>
                    </a:stretch>
                  </pic:blipFill>
                  <pic:spPr>
                    <a:xfrm>
                      <a:off x="0" y="0"/>
                      <a:ext cx="5274310" cy="1367790"/>
                    </a:xfrm>
                    <a:prstGeom prst="rect">
                      <a:avLst/>
                    </a:prstGeom>
                  </pic:spPr>
                </pic:pic>
              </a:graphicData>
            </a:graphic>
          </wp:inline>
        </w:drawing>
      </w:r>
    </w:p>
    <w:p w:rsidR="00777377" w:rsidRPr="00511E5D" w:rsidRDefault="00777377">
      <w:pPr>
        <w:rPr>
          <w:rFonts w:ascii="Times New Roman" w:hAnsi="Times New Roman" w:cs="Times New Roman"/>
        </w:rPr>
      </w:pPr>
      <w:r w:rsidRPr="00511E5D">
        <w:rPr>
          <w:rFonts w:ascii="Times New Roman" w:hAnsi="Times New Roman" w:cs="Times New Roman"/>
        </w:rPr>
        <w:t>第一区域：</w:t>
      </w:r>
      <w:r w:rsidRPr="00511E5D">
        <w:rPr>
          <w:rFonts w:ascii="Times New Roman" w:hAnsi="Times New Roman" w:cs="Times New Roman"/>
        </w:rPr>
        <w:t>CPU</w:t>
      </w:r>
      <w:r w:rsidRPr="00511E5D">
        <w:rPr>
          <w:rFonts w:ascii="Times New Roman" w:hAnsi="Times New Roman" w:cs="Times New Roman"/>
        </w:rPr>
        <w:t>、内存、</w:t>
      </w:r>
      <w:r w:rsidRPr="00511E5D">
        <w:rPr>
          <w:rFonts w:ascii="Times New Roman" w:hAnsi="Times New Roman" w:cs="Times New Roman"/>
        </w:rPr>
        <w:t>Swap</w:t>
      </w:r>
      <w:r w:rsidRPr="00511E5D">
        <w:rPr>
          <w:rFonts w:ascii="Times New Roman" w:hAnsi="Times New Roman" w:cs="Times New Roman"/>
        </w:rPr>
        <w:t>的使用情况；</w:t>
      </w:r>
    </w:p>
    <w:p w:rsidR="00777377" w:rsidRPr="00511E5D" w:rsidRDefault="00777377" w:rsidP="00777377">
      <w:pPr>
        <w:shd w:val="clear" w:color="auto" w:fill="FFFFFF"/>
        <w:spacing w:before="120"/>
        <w:rPr>
          <w:rFonts w:ascii="Times New Roman" w:hAnsi="Times New Roman" w:cs="Times New Roman"/>
        </w:rPr>
      </w:pPr>
      <w:r w:rsidRPr="00511E5D">
        <w:rPr>
          <w:rFonts w:ascii="Times New Roman" w:hAnsi="Times New Roman" w:cs="Times New Roman"/>
        </w:rPr>
        <w:t>第二区域：任务、线程、平均负载及系统运行时间的信息。平均负载部分提供了三个数字，这仅仅表示的是过去的</w:t>
      </w:r>
      <w:r w:rsidRPr="00511E5D">
        <w:rPr>
          <w:rFonts w:ascii="Times New Roman" w:hAnsi="Times New Roman" w:cs="Times New Roman"/>
        </w:rPr>
        <w:t>5</w:t>
      </w:r>
      <w:r w:rsidRPr="00511E5D">
        <w:rPr>
          <w:rFonts w:ascii="Times New Roman" w:hAnsi="Times New Roman" w:cs="Times New Roman"/>
        </w:rPr>
        <w:t>分钟、</w:t>
      </w:r>
      <w:r w:rsidRPr="00511E5D">
        <w:rPr>
          <w:rFonts w:ascii="Times New Roman" w:hAnsi="Times New Roman" w:cs="Times New Roman"/>
        </w:rPr>
        <w:t>10</w:t>
      </w:r>
      <w:r w:rsidRPr="00511E5D">
        <w:rPr>
          <w:rFonts w:ascii="Times New Roman" w:hAnsi="Times New Roman" w:cs="Times New Roman"/>
        </w:rPr>
        <w:t>分钟和</w:t>
      </w:r>
      <w:r w:rsidRPr="00511E5D">
        <w:rPr>
          <w:rFonts w:ascii="Times New Roman" w:hAnsi="Times New Roman" w:cs="Times New Roman"/>
        </w:rPr>
        <w:t>15</w:t>
      </w:r>
      <w:r w:rsidRPr="00511E5D">
        <w:rPr>
          <w:rFonts w:ascii="Times New Roman" w:hAnsi="Times New Roman" w:cs="Times New Roman"/>
        </w:rPr>
        <w:t>分钟系统的平均负载而已，在单核的系统中平均负载为</w:t>
      </w:r>
      <w:r w:rsidRPr="00511E5D">
        <w:rPr>
          <w:rFonts w:ascii="Times New Roman" w:hAnsi="Times New Roman" w:cs="Times New Roman"/>
        </w:rPr>
        <w:t>1</w:t>
      </w:r>
      <w:r w:rsidRPr="00511E5D">
        <w:rPr>
          <w:rFonts w:ascii="Times New Roman" w:hAnsi="Times New Roman" w:cs="Times New Roman"/>
        </w:rPr>
        <w:t>表示的是百分之百的</w:t>
      </w:r>
      <w:r w:rsidRPr="00511E5D">
        <w:rPr>
          <w:rFonts w:ascii="Times New Roman" w:hAnsi="Times New Roman" w:cs="Times New Roman"/>
        </w:rPr>
        <w:t xml:space="preserve"> CPU </w:t>
      </w:r>
      <w:r w:rsidRPr="00511E5D">
        <w:rPr>
          <w:rFonts w:ascii="Times New Roman" w:hAnsi="Times New Roman" w:cs="Times New Roman"/>
        </w:rPr>
        <w:t>利用率。最后，运行时间</w:t>
      </w:r>
      <w:r w:rsidRPr="00511E5D">
        <w:rPr>
          <w:rFonts w:ascii="Times New Roman" w:hAnsi="Times New Roman" w:cs="Times New Roman"/>
        </w:rPr>
        <w:t xml:space="preserve"> </w:t>
      </w:r>
      <w:r w:rsidRPr="00511E5D">
        <w:rPr>
          <w:rFonts w:ascii="Times New Roman" w:hAnsi="Times New Roman" w:cs="Times New Roman"/>
        </w:rPr>
        <w:t>（</w:t>
      </w:r>
      <w:r w:rsidRPr="00511E5D">
        <w:rPr>
          <w:rFonts w:ascii="Times New Roman" w:hAnsi="Times New Roman" w:cs="Times New Roman"/>
        </w:rPr>
        <w:t>uptime</w:t>
      </w:r>
      <w:r w:rsidRPr="00511E5D">
        <w:rPr>
          <w:rFonts w:ascii="Times New Roman" w:hAnsi="Times New Roman" w:cs="Times New Roman"/>
        </w:rPr>
        <w:t>）标示的数字是从系统启动起到当前的运行总时间。</w:t>
      </w:r>
    </w:p>
    <w:p w:rsidR="00777377" w:rsidRPr="00511E5D" w:rsidRDefault="00777377" w:rsidP="00777377">
      <w:pPr>
        <w:shd w:val="clear" w:color="auto" w:fill="FFFFFF"/>
        <w:spacing w:before="120"/>
        <w:rPr>
          <w:rFonts w:ascii="Times New Roman" w:hAnsi="Times New Roman" w:cs="Times New Roman"/>
        </w:rPr>
      </w:pPr>
      <w:r w:rsidRPr="00511E5D">
        <w:rPr>
          <w:rFonts w:ascii="Times New Roman" w:hAnsi="Times New Roman" w:cs="Times New Roman"/>
        </w:rPr>
        <w:t>第三区域：当前系统中的所有进程。各列说明：</w:t>
      </w:r>
      <w:r w:rsidRPr="00511E5D">
        <w:rPr>
          <w:rFonts w:ascii="Times New Roman" w:hAnsi="Times New Roman" w:cs="Times New Roman"/>
        </w:rPr>
        <w:br/>
        <w:t>PID</w:t>
      </w:r>
      <w:r w:rsidRPr="00511E5D">
        <w:rPr>
          <w:rFonts w:ascii="Times New Roman" w:hAnsi="Times New Roman" w:cs="Times New Roman"/>
        </w:rPr>
        <w:t>：进程标志号，是非零正整数</w:t>
      </w:r>
      <w:r w:rsidRPr="00511E5D">
        <w:rPr>
          <w:rFonts w:ascii="Times New Roman" w:hAnsi="Times New Roman" w:cs="Times New Roman"/>
        </w:rPr>
        <w:br/>
        <w:t>USER</w:t>
      </w:r>
      <w:r w:rsidRPr="00511E5D">
        <w:rPr>
          <w:rFonts w:ascii="Times New Roman" w:hAnsi="Times New Roman" w:cs="Times New Roman"/>
        </w:rPr>
        <w:t>：进程所有者的用户名</w:t>
      </w:r>
      <w:r w:rsidRPr="00511E5D">
        <w:rPr>
          <w:rFonts w:ascii="Times New Roman" w:hAnsi="Times New Roman" w:cs="Times New Roman"/>
        </w:rPr>
        <w:br/>
        <w:t>PR</w:t>
      </w:r>
      <w:r w:rsidRPr="00511E5D">
        <w:rPr>
          <w:rFonts w:ascii="Times New Roman" w:hAnsi="Times New Roman" w:cs="Times New Roman"/>
        </w:rPr>
        <w:t>：进程的优先级别</w:t>
      </w:r>
      <w:r w:rsidRPr="00511E5D">
        <w:rPr>
          <w:rFonts w:ascii="Times New Roman" w:hAnsi="Times New Roman" w:cs="Times New Roman"/>
        </w:rPr>
        <w:br/>
        <w:t>NI</w:t>
      </w:r>
      <w:r w:rsidRPr="00511E5D">
        <w:rPr>
          <w:rFonts w:ascii="Times New Roman" w:hAnsi="Times New Roman" w:cs="Times New Roman"/>
        </w:rPr>
        <w:t>：进程的优先级别数值</w:t>
      </w:r>
      <w:r w:rsidRPr="00511E5D">
        <w:rPr>
          <w:rFonts w:ascii="Times New Roman" w:hAnsi="Times New Roman" w:cs="Times New Roman"/>
        </w:rPr>
        <w:br/>
        <w:t>VIRT</w:t>
      </w:r>
      <w:r w:rsidRPr="00511E5D">
        <w:rPr>
          <w:rFonts w:ascii="Times New Roman" w:hAnsi="Times New Roman" w:cs="Times New Roman"/>
        </w:rPr>
        <w:t>：进程占用的虚拟内存值</w:t>
      </w:r>
      <w:r w:rsidRPr="00511E5D">
        <w:rPr>
          <w:rFonts w:ascii="Times New Roman" w:hAnsi="Times New Roman" w:cs="Times New Roman"/>
        </w:rPr>
        <w:br/>
        <w:t>RES</w:t>
      </w:r>
      <w:r w:rsidRPr="00511E5D">
        <w:rPr>
          <w:rFonts w:ascii="Times New Roman" w:hAnsi="Times New Roman" w:cs="Times New Roman"/>
        </w:rPr>
        <w:t>：进程占用的物理内存值</w:t>
      </w:r>
      <w:r w:rsidRPr="00511E5D">
        <w:rPr>
          <w:rFonts w:ascii="Times New Roman" w:hAnsi="Times New Roman" w:cs="Times New Roman"/>
        </w:rPr>
        <w:br/>
        <w:t>SHR</w:t>
      </w:r>
      <w:r w:rsidRPr="00511E5D">
        <w:rPr>
          <w:rFonts w:ascii="Times New Roman" w:hAnsi="Times New Roman" w:cs="Times New Roman"/>
        </w:rPr>
        <w:t>：进程使用的共享内存值</w:t>
      </w:r>
      <w:r w:rsidRPr="00511E5D">
        <w:rPr>
          <w:rFonts w:ascii="Times New Roman" w:hAnsi="Times New Roman" w:cs="Times New Roman"/>
        </w:rPr>
        <w:br/>
      </w:r>
      <w:r w:rsidRPr="00511E5D">
        <w:rPr>
          <w:rFonts w:ascii="Times New Roman" w:hAnsi="Times New Roman" w:cs="Times New Roman"/>
        </w:rPr>
        <w:lastRenderedPageBreak/>
        <w:t>S</w:t>
      </w:r>
      <w:r w:rsidRPr="00511E5D">
        <w:rPr>
          <w:rFonts w:ascii="Times New Roman" w:hAnsi="Times New Roman" w:cs="Times New Roman"/>
        </w:rPr>
        <w:t>：进程的状态，其中</w:t>
      </w:r>
      <w:r w:rsidRPr="00511E5D">
        <w:rPr>
          <w:rFonts w:ascii="Times New Roman" w:hAnsi="Times New Roman" w:cs="Times New Roman"/>
        </w:rPr>
        <w:t>S</w:t>
      </w:r>
      <w:r w:rsidRPr="00511E5D">
        <w:rPr>
          <w:rFonts w:ascii="Times New Roman" w:hAnsi="Times New Roman" w:cs="Times New Roman"/>
        </w:rPr>
        <w:t>表示休眠，</w:t>
      </w:r>
      <w:r w:rsidRPr="00511E5D">
        <w:rPr>
          <w:rFonts w:ascii="Times New Roman" w:hAnsi="Times New Roman" w:cs="Times New Roman"/>
        </w:rPr>
        <w:t>R</w:t>
      </w:r>
      <w:r w:rsidRPr="00511E5D">
        <w:rPr>
          <w:rFonts w:ascii="Times New Roman" w:hAnsi="Times New Roman" w:cs="Times New Roman"/>
        </w:rPr>
        <w:t>表示正在运行，</w:t>
      </w:r>
      <w:r w:rsidRPr="00511E5D">
        <w:rPr>
          <w:rFonts w:ascii="Times New Roman" w:hAnsi="Times New Roman" w:cs="Times New Roman"/>
        </w:rPr>
        <w:t>Z</w:t>
      </w:r>
      <w:r w:rsidRPr="00511E5D">
        <w:rPr>
          <w:rFonts w:ascii="Times New Roman" w:hAnsi="Times New Roman" w:cs="Times New Roman"/>
        </w:rPr>
        <w:t>表示僵死状态，</w:t>
      </w:r>
      <w:r w:rsidRPr="00511E5D">
        <w:rPr>
          <w:rFonts w:ascii="Times New Roman" w:hAnsi="Times New Roman" w:cs="Times New Roman"/>
        </w:rPr>
        <w:t>N</w:t>
      </w:r>
      <w:r w:rsidRPr="00511E5D">
        <w:rPr>
          <w:rFonts w:ascii="Times New Roman" w:hAnsi="Times New Roman" w:cs="Times New Roman"/>
        </w:rPr>
        <w:t>表示该进程优先值是负数</w:t>
      </w:r>
      <w:r w:rsidRPr="00511E5D">
        <w:rPr>
          <w:rFonts w:ascii="Times New Roman" w:hAnsi="Times New Roman" w:cs="Times New Roman"/>
        </w:rPr>
        <w:br/>
        <w:t>%CPU</w:t>
      </w:r>
      <w:r w:rsidRPr="00511E5D">
        <w:rPr>
          <w:rFonts w:ascii="Times New Roman" w:hAnsi="Times New Roman" w:cs="Times New Roman"/>
        </w:rPr>
        <w:t>：该进程占用的</w:t>
      </w:r>
      <w:r w:rsidRPr="00511E5D">
        <w:rPr>
          <w:rFonts w:ascii="Times New Roman" w:hAnsi="Times New Roman" w:cs="Times New Roman"/>
        </w:rPr>
        <w:t>CPU</w:t>
      </w:r>
      <w:r w:rsidRPr="00511E5D">
        <w:rPr>
          <w:rFonts w:ascii="Times New Roman" w:hAnsi="Times New Roman" w:cs="Times New Roman"/>
        </w:rPr>
        <w:t>使用率</w:t>
      </w:r>
      <w:r w:rsidRPr="00511E5D">
        <w:rPr>
          <w:rFonts w:ascii="Times New Roman" w:hAnsi="Times New Roman" w:cs="Times New Roman"/>
        </w:rPr>
        <w:br/>
        <w:t>%MEM</w:t>
      </w:r>
      <w:r w:rsidRPr="00511E5D">
        <w:rPr>
          <w:rFonts w:ascii="Times New Roman" w:hAnsi="Times New Roman" w:cs="Times New Roman"/>
        </w:rPr>
        <w:t>：该进程占用的物理内存和总内存的百分比</w:t>
      </w:r>
      <w:r w:rsidRPr="00511E5D">
        <w:rPr>
          <w:rFonts w:ascii="Times New Roman" w:hAnsi="Times New Roman" w:cs="Times New Roman"/>
        </w:rPr>
        <w:br/>
        <w:t>TIME+</w:t>
      </w:r>
      <w:r w:rsidRPr="00511E5D">
        <w:rPr>
          <w:rFonts w:ascii="Times New Roman" w:hAnsi="Times New Roman" w:cs="Times New Roman"/>
        </w:rPr>
        <w:t>：该进程启动后占用的总的</w:t>
      </w:r>
      <w:r w:rsidRPr="00511E5D">
        <w:rPr>
          <w:rFonts w:ascii="Times New Roman" w:hAnsi="Times New Roman" w:cs="Times New Roman"/>
        </w:rPr>
        <w:t>CPU</w:t>
      </w:r>
      <w:r w:rsidRPr="00511E5D">
        <w:rPr>
          <w:rFonts w:ascii="Times New Roman" w:hAnsi="Times New Roman" w:cs="Times New Roman"/>
        </w:rPr>
        <w:t>时间</w:t>
      </w:r>
      <w:r w:rsidRPr="00511E5D">
        <w:rPr>
          <w:rFonts w:ascii="Times New Roman" w:hAnsi="Times New Roman" w:cs="Times New Roman"/>
        </w:rPr>
        <w:br/>
        <w:t>COMMAND</w:t>
      </w:r>
      <w:r w:rsidRPr="00511E5D">
        <w:rPr>
          <w:rFonts w:ascii="Times New Roman" w:hAnsi="Times New Roman" w:cs="Times New Roman"/>
        </w:rPr>
        <w:t>：进程启动的启动命令名称</w:t>
      </w:r>
    </w:p>
    <w:p w:rsidR="00777377" w:rsidRPr="00511E5D" w:rsidRDefault="00C0120D" w:rsidP="00777377">
      <w:pPr>
        <w:shd w:val="clear" w:color="auto" w:fill="FFFFFF"/>
        <w:spacing w:before="120"/>
        <w:rPr>
          <w:rFonts w:ascii="Times New Roman" w:hAnsi="Times New Roman" w:cs="Times New Roman"/>
        </w:rPr>
      </w:pPr>
      <w:r w:rsidRPr="00511E5D">
        <w:rPr>
          <w:rFonts w:ascii="Times New Roman" w:hAnsi="Times New Roman" w:cs="Times New Roman"/>
          <w:noProof/>
        </w:rPr>
        <w:drawing>
          <wp:inline distT="0" distB="0" distL="0" distR="0" wp14:anchorId="7A7A97DE" wp14:editId="423D572F">
            <wp:extent cx="5274310" cy="757555"/>
            <wp:effectExtent l="0" t="0" r="0" b="4445"/>
            <wp:docPr id="1029767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787" name=""/>
                    <pic:cNvPicPr/>
                  </pic:nvPicPr>
                  <pic:blipFill>
                    <a:blip r:embed="rId28"/>
                    <a:stretch>
                      <a:fillRect/>
                    </a:stretch>
                  </pic:blipFill>
                  <pic:spPr>
                    <a:xfrm>
                      <a:off x="0" y="0"/>
                      <a:ext cx="5274310" cy="757555"/>
                    </a:xfrm>
                    <a:prstGeom prst="rect">
                      <a:avLst/>
                    </a:prstGeom>
                  </pic:spPr>
                </pic:pic>
              </a:graphicData>
            </a:graphic>
          </wp:inline>
        </w:drawing>
      </w:r>
    </w:p>
    <w:p w:rsidR="00C0120D" w:rsidRPr="00511E5D" w:rsidRDefault="00C0120D">
      <w:pPr>
        <w:rPr>
          <w:rFonts w:ascii="Times New Roman" w:hAnsi="Times New Roman" w:cs="Times New Roman"/>
        </w:rPr>
      </w:pPr>
      <w:r w:rsidRPr="00511E5D">
        <w:rPr>
          <w:rFonts w:ascii="Times New Roman" w:hAnsi="Times New Roman" w:cs="Times New Roman"/>
        </w:rPr>
        <w:t>需要加入到</w:t>
      </w:r>
      <w:proofErr w:type="spellStart"/>
      <w:r w:rsidRPr="00511E5D">
        <w:rPr>
          <w:rFonts w:ascii="Times New Roman" w:hAnsi="Times New Roman" w:cs="Times New Roman"/>
        </w:rPr>
        <w:t>bashrc</w:t>
      </w:r>
      <w:proofErr w:type="spellEnd"/>
      <w:r w:rsidRPr="00511E5D">
        <w:rPr>
          <w:rFonts w:ascii="Times New Roman" w:hAnsi="Times New Roman" w:cs="Times New Roman"/>
        </w:rPr>
        <w:t>文件中自启动；</w:t>
      </w:r>
    </w:p>
    <w:p w:rsidR="00C0120D" w:rsidRPr="00511E5D" w:rsidRDefault="00E74514">
      <w:pPr>
        <w:rPr>
          <w:rFonts w:ascii="Times New Roman" w:hAnsi="Times New Roman" w:cs="Times New Roman"/>
        </w:rPr>
      </w:pPr>
      <w:r w:rsidRPr="00511E5D">
        <w:rPr>
          <w:rFonts w:ascii="Times New Roman" w:hAnsi="Times New Roman" w:cs="Times New Roman"/>
          <w:noProof/>
        </w:rPr>
        <w:drawing>
          <wp:inline distT="0" distB="0" distL="0" distR="0" wp14:anchorId="4819D036" wp14:editId="2ED0660A">
            <wp:extent cx="5274310" cy="1634490"/>
            <wp:effectExtent l="0" t="0" r="0" b="3810"/>
            <wp:docPr id="749342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42662" name=""/>
                    <pic:cNvPicPr/>
                  </pic:nvPicPr>
                  <pic:blipFill>
                    <a:blip r:embed="rId29"/>
                    <a:stretch>
                      <a:fillRect/>
                    </a:stretch>
                  </pic:blipFill>
                  <pic:spPr>
                    <a:xfrm>
                      <a:off x="0" y="0"/>
                      <a:ext cx="5274310" cy="1634490"/>
                    </a:xfrm>
                    <a:prstGeom prst="rect">
                      <a:avLst/>
                    </a:prstGeom>
                  </pic:spPr>
                </pic:pic>
              </a:graphicData>
            </a:graphic>
          </wp:inline>
        </w:drawing>
      </w:r>
    </w:p>
    <w:p w:rsidR="00E74514" w:rsidRPr="00511E5D" w:rsidRDefault="00E74514">
      <w:pPr>
        <w:rPr>
          <w:rFonts w:ascii="Times New Roman" w:hAnsi="Times New Roman" w:cs="Times New Roman"/>
        </w:rPr>
      </w:pPr>
      <w:r w:rsidRPr="00511E5D">
        <w:rPr>
          <w:rFonts w:ascii="Times New Roman" w:hAnsi="Times New Roman" w:cs="Times New Roman"/>
          <w:noProof/>
        </w:rPr>
        <w:drawing>
          <wp:inline distT="0" distB="0" distL="0" distR="0" wp14:anchorId="22BBF0F4" wp14:editId="72ED2679">
            <wp:extent cx="5274310" cy="3606800"/>
            <wp:effectExtent l="0" t="0" r="0" b="0"/>
            <wp:docPr id="1709380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80369" name=""/>
                    <pic:cNvPicPr/>
                  </pic:nvPicPr>
                  <pic:blipFill>
                    <a:blip r:embed="rId30"/>
                    <a:stretch>
                      <a:fillRect/>
                    </a:stretch>
                  </pic:blipFill>
                  <pic:spPr>
                    <a:xfrm>
                      <a:off x="0" y="0"/>
                      <a:ext cx="5274310" cy="3606800"/>
                    </a:xfrm>
                    <a:prstGeom prst="rect">
                      <a:avLst/>
                    </a:prstGeom>
                  </pic:spPr>
                </pic:pic>
              </a:graphicData>
            </a:graphic>
          </wp:inline>
        </w:drawing>
      </w:r>
    </w:p>
    <w:p w:rsidR="00B439A1" w:rsidRPr="00511E5D" w:rsidRDefault="00B439A1">
      <w:pPr>
        <w:rPr>
          <w:rFonts w:ascii="Times New Roman" w:hAnsi="Times New Roman" w:cs="Times New Roman"/>
        </w:rPr>
      </w:pPr>
      <w:r w:rsidRPr="00511E5D">
        <w:rPr>
          <w:rFonts w:ascii="Times New Roman" w:hAnsi="Times New Roman" w:cs="Times New Roman"/>
        </w:rPr>
        <w:t>跑满</w:t>
      </w:r>
      <w:r w:rsidRPr="00511E5D">
        <w:rPr>
          <w:rFonts w:ascii="Times New Roman" w:hAnsi="Times New Roman" w:cs="Times New Roman"/>
        </w:rPr>
        <w:t>1</w:t>
      </w:r>
      <w:r w:rsidRPr="00511E5D">
        <w:rPr>
          <w:rFonts w:ascii="Times New Roman" w:hAnsi="Times New Roman" w:cs="Times New Roman"/>
        </w:rPr>
        <w:t>个</w:t>
      </w:r>
      <w:proofErr w:type="spellStart"/>
      <w:r w:rsidRPr="00511E5D">
        <w:rPr>
          <w:rFonts w:ascii="Times New Roman" w:hAnsi="Times New Roman" w:cs="Times New Roman"/>
        </w:rPr>
        <w:t>cpu</w:t>
      </w:r>
      <w:proofErr w:type="spellEnd"/>
      <w:r w:rsidRPr="00511E5D">
        <w:rPr>
          <w:rFonts w:ascii="Times New Roman" w:hAnsi="Times New Roman" w:cs="Times New Roman"/>
        </w:rPr>
        <w:t>的</w:t>
      </w:r>
      <w:r w:rsidRPr="00511E5D">
        <w:rPr>
          <w:rFonts w:ascii="Times New Roman" w:hAnsi="Times New Roman" w:cs="Times New Roman"/>
        </w:rPr>
        <w:t>24</w:t>
      </w:r>
      <w:r w:rsidRPr="00511E5D">
        <w:rPr>
          <w:rFonts w:ascii="Times New Roman" w:hAnsi="Times New Roman" w:cs="Times New Roman"/>
        </w:rPr>
        <w:t>个核：</w:t>
      </w:r>
    </w:p>
    <w:p w:rsidR="00B439A1" w:rsidRPr="00511E5D" w:rsidRDefault="00B439A1">
      <w:pPr>
        <w:rPr>
          <w:rFonts w:ascii="Times New Roman" w:hAnsi="Times New Roman" w:cs="Times New Roman"/>
        </w:rPr>
      </w:pPr>
      <w:r w:rsidRPr="00511E5D">
        <w:rPr>
          <w:rFonts w:ascii="Times New Roman" w:hAnsi="Times New Roman" w:cs="Times New Roman"/>
          <w:noProof/>
        </w:rPr>
        <w:lastRenderedPageBreak/>
        <w:drawing>
          <wp:inline distT="0" distB="0" distL="0" distR="0" wp14:anchorId="385F91D4" wp14:editId="7CE660FC">
            <wp:extent cx="5274310" cy="1426845"/>
            <wp:effectExtent l="0" t="0" r="0" b="0"/>
            <wp:docPr id="365658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58663" name=""/>
                    <pic:cNvPicPr/>
                  </pic:nvPicPr>
                  <pic:blipFill>
                    <a:blip r:embed="rId31"/>
                    <a:stretch>
                      <a:fillRect/>
                    </a:stretch>
                  </pic:blipFill>
                  <pic:spPr>
                    <a:xfrm>
                      <a:off x="0" y="0"/>
                      <a:ext cx="5274310" cy="1426845"/>
                    </a:xfrm>
                    <a:prstGeom prst="rect">
                      <a:avLst/>
                    </a:prstGeom>
                  </pic:spPr>
                </pic:pic>
              </a:graphicData>
            </a:graphic>
          </wp:inline>
        </w:drawing>
      </w:r>
    </w:p>
    <w:p w:rsidR="00A42205" w:rsidRPr="00511E5D" w:rsidRDefault="00A42205">
      <w:pPr>
        <w:rPr>
          <w:rFonts w:ascii="Times New Roman" w:hAnsi="Times New Roman" w:cs="Times New Roman"/>
        </w:rPr>
      </w:pPr>
      <w:r w:rsidRPr="00511E5D">
        <w:rPr>
          <w:rFonts w:ascii="Times New Roman" w:hAnsi="Times New Roman" w:cs="Times New Roman"/>
        </w:rPr>
        <w:t>最大带宽差不多能达到理论带宽</w:t>
      </w:r>
    </w:p>
    <w:p w:rsidR="00A42205" w:rsidRPr="00511E5D" w:rsidRDefault="003B4B07">
      <w:pPr>
        <w:rPr>
          <w:rFonts w:ascii="Times New Roman" w:hAnsi="Times New Roman" w:cs="Times New Roman"/>
        </w:rPr>
      </w:pPr>
      <w:r w:rsidRPr="00511E5D">
        <w:rPr>
          <w:rFonts w:ascii="Times New Roman" w:hAnsi="Times New Roman" w:cs="Times New Roman"/>
        </w:rPr>
        <w:t>通过命令行来绑定核，但是要考虑</w:t>
      </w:r>
      <w:r w:rsidRPr="00511E5D">
        <w:rPr>
          <w:rFonts w:ascii="Times New Roman" w:hAnsi="Times New Roman" w:cs="Times New Roman"/>
        </w:rPr>
        <w:t>NUMA</w:t>
      </w:r>
      <w:r w:rsidRPr="00511E5D">
        <w:rPr>
          <w:rFonts w:ascii="Times New Roman" w:hAnsi="Times New Roman" w:cs="Times New Roman"/>
        </w:rPr>
        <w:t>是否开启，禁止当前节点访问另一个</w:t>
      </w:r>
      <w:r w:rsidRPr="00511E5D">
        <w:rPr>
          <w:rFonts w:ascii="Times New Roman" w:hAnsi="Times New Roman" w:cs="Times New Roman"/>
        </w:rPr>
        <w:t>NUMA</w:t>
      </w:r>
      <w:r w:rsidRPr="00511E5D">
        <w:rPr>
          <w:rFonts w:ascii="Times New Roman" w:hAnsi="Times New Roman" w:cs="Times New Roman"/>
        </w:rPr>
        <w:t>节点的内存才行；</w:t>
      </w:r>
    </w:p>
    <w:p w:rsidR="002D39BA" w:rsidRPr="00511E5D" w:rsidRDefault="001A184C">
      <w:pPr>
        <w:rPr>
          <w:rFonts w:ascii="Times New Roman" w:hAnsi="Times New Roman" w:cs="Times New Roman"/>
        </w:rPr>
      </w:pPr>
      <w:r w:rsidRPr="00511E5D">
        <w:rPr>
          <w:rFonts w:ascii="Times New Roman" w:hAnsi="Times New Roman" w:cs="Times New Roman"/>
          <w:noProof/>
        </w:rPr>
        <w:drawing>
          <wp:inline distT="0" distB="0" distL="0" distR="0" wp14:anchorId="57863A0B" wp14:editId="498D4AB0">
            <wp:extent cx="5274310" cy="2618740"/>
            <wp:effectExtent l="0" t="0" r="0" b="0"/>
            <wp:docPr id="39787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7314" name=""/>
                    <pic:cNvPicPr/>
                  </pic:nvPicPr>
                  <pic:blipFill>
                    <a:blip r:embed="rId32"/>
                    <a:stretch>
                      <a:fillRect/>
                    </a:stretch>
                  </pic:blipFill>
                  <pic:spPr>
                    <a:xfrm>
                      <a:off x="0" y="0"/>
                      <a:ext cx="5274310" cy="2618740"/>
                    </a:xfrm>
                    <a:prstGeom prst="rect">
                      <a:avLst/>
                    </a:prstGeom>
                  </pic:spPr>
                </pic:pic>
              </a:graphicData>
            </a:graphic>
          </wp:inline>
        </w:drawing>
      </w:r>
    </w:p>
    <w:p w:rsidR="001A184C" w:rsidRPr="00511E5D" w:rsidRDefault="001A184C">
      <w:pPr>
        <w:rPr>
          <w:rFonts w:ascii="Times New Roman" w:hAnsi="Times New Roman" w:cs="Times New Roman"/>
        </w:rPr>
      </w:pPr>
      <w:r w:rsidRPr="00511E5D">
        <w:rPr>
          <w:rFonts w:ascii="Times New Roman" w:hAnsi="Times New Roman" w:cs="Times New Roman"/>
        </w:rPr>
        <w:t>相关的寄存器没有设置导致当前</w:t>
      </w:r>
      <w:r w:rsidRPr="00511E5D">
        <w:rPr>
          <w:rFonts w:ascii="Times New Roman" w:hAnsi="Times New Roman" w:cs="Times New Roman"/>
        </w:rPr>
        <w:t>perf</w:t>
      </w:r>
      <w:r w:rsidRPr="00511E5D">
        <w:rPr>
          <w:rFonts w:ascii="Times New Roman" w:hAnsi="Times New Roman" w:cs="Times New Roman"/>
        </w:rPr>
        <w:t>无法使用</w:t>
      </w:r>
      <w:r w:rsidR="00F94EAB" w:rsidRPr="00511E5D">
        <w:rPr>
          <w:rFonts w:ascii="Times New Roman" w:hAnsi="Times New Roman" w:cs="Times New Roman"/>
        </w:rPr>
        <w:t>；</w:t>
      </w:r>
    </w:p>
    <w:p w:rsidR="00F94EAB" w:rsidRPr="00511E5D" w:rsidRDefault="00AD4544">
      <w:pPr>
        <w:rPr>
          <w:rFonts w:ascii="Times New Roman" w:hAnsi="Times New Roman" w:cs="Times New Roman"/>
        </w:rPr>
      </w:pPr>
      <w:r w:rsidRPr="00511E5D">
        <w:rPr>
          <w:rFonts w:ascii="Times New Roman" w:hAnsi="Times New Roman" w:cs="Times New Roman"/>
          <w:noProof/>
        </w:rPr>
        <w:drawing>
          <wp:inline distT="0" distB="0" distL="0" distR="0" wp14:anchorId="0C640A00" wp14:editId="6EA73252">
            <wp:extent cx="5274310" cy="1044575"/>
            <wp:effectExtent l="0" t="0" r="0" b="0"/>
            <wp:docPr id="1866501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1987" name=""/>
                    <pic:cNvPicPr/>
                  </pic:nvPicPr>
                  <pic:blipFill>
                    <a:blip r:embed="rId33"/>
                    <a:stretch>
                      <a:fillRect/>
                    </a:stretch>
                  </pic:blipFill>
                  <pic:spPr>
                    <a:xfrm>
                      <a:off x="0" y="0"/>
                      <a:ext cx="5274310" cy="1044575"/>
                    </a:xfrm>
                    <a:prstGeom prst="rect">
                      <a:avLst/>
                    </a:prstGeom>
                  </pic:spPr>
                </pic:pic>
              </a:graphicData>
            </a:graphic>
          </wp:inline>
        </w:drawing>
      </w:r>
    </w:p>
    <w:p w:rsidR="00AD4544" w:rsidRPr="00511E5D" w:rsidRDefault="00AD4544">
      <w:pPr>
        <w:rPr>
          <w:rFonts w:ascii="Times New Roman" w:hAnsi="Times New Roman" w:cs="Times New Roman"/>
        </w:rPr>
      </w:pPr>
      <w:r w:rsidRPr="00511E5D">
        <w:rPr>
          <w:rFonts w:ascii="Times New Roman" w:hAnsi="Times New Roman" w:cs="Times New Roman"/>
        </w:rPr>
        <w:t>这种判断方法对吗？</w:t>
      </w:r>
    </w:p>
    <w:p w:rsidR="00AD4544" w:rsidRDefault="00AD4544">
      <w:pPr>
        <w:rPr>
          <w:rFonts w:ascii="Times New Roman" w:hAnsi="Times New Roman" w:cs="Times New Roman"/>
        </w:rPr>
      </w:pPr>
    </w:p>
    <w:p w:rsidR="0054740A" w:rsidRDefault="0054740A" w:rsidP="009628EF">
      <w:pPr>
        <w:ind w:firstLineChars="50" w:firstLine="120"/>
        <w:rPr>
          <w:rFonts w:ascii="Times New Roman" w:hAnsi="Times New Roman" w:cs="Times New Roman"/>
        </w:rPr>
      </w:pPr>
      <w:r w:rsidRPr="00511E5D">
        <w:rPr>
          <w:rFonts w:ascii="Times New Roman" w:hAnsi="Times New Roman" w:cs="Times New Roman"/>
          <w:noProof/>
        </w:rPr>
        <w:lastRenderedPageBreak/>
        <w:drawing>
          <wp:inline distT="0" distB="0" distL="0" distR="0" wp14:anchorId="24021E7C" wp14:editId="63498302">
            <wp:extent cx="5274310" cy="6230620"/>
            <wp:effectExtent l="0" t="0" r="0" b="5080"/>
            <wp:docPr id="2021495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95496" name=""/>
                    <pic:cNvPicPr/>
                  </pic:nvPicPr>
                  <pic:blipFill>
                    <a:blip r:embed="rId34"/>
                    <a:stretch>
                      <a:fillRect/>
                    </a:stretch>
                  </pic:blipFill>
                  <pic:spPr>
                    <a:xfrm>
                      <a:off x="0" y="0"/>
                      <a:ext cx="5274310" cy="6230620"/>
                    </a:xfrm>
                    <a:prstGeom prst="rect">
                      <a:avLst/>
                    </a:prstGeom>
                  </pic:spPr>
                </pic:pic>
              </a:graphicData>
            </a:graphic>
          </wp:inline>
        </w:drawing>
      </w:r>
    </w:p>
    <w:p w:rsidR="008C666F" w:rsidRDefault="008C666F" w:rsidP="009628EF">
      <w:pPr>
        <w:ind w:firstLineChars="50" w:firstLine="120"/>
        <w:rPr>
          <w:rFonts w:ascii="Times New Roman" w:hAnsi="Times New Roman" w:cs="Times New Roman"/>
        </w:rPr>
      </w:pPr>
      <w:r w:rsidRPr="008C666F">
        <w:rPr>
          <w:rFonts w:ascii="Times New Roman" w:hAnsi="Times New Roman" w:cs="Times New Roman"/>
          <w:noProof/>
        </w:rPr>
        <w:drawing>
          <wp:inline distT="0" distB="0" distL="0" distR="0" wp14:anchorId="03F460C6" wp14:editId="14CA88E0">
            <wp:extent cx="5274310" cy="1623060"/>
            <wp:effectExtent l="0" t="0" r="0" b="2540"/>
            <wp:docPr id="747165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65178" name=""/>
                    <pic:cNvPicPr/>
                  </pic:nvPicPr>
                  <pic:blipFill>
                    <a:blip r:embed="rId35"/>
                    <a:stretch>
                      <a:fillRect/>
                    </a:stretch>
                  </pic:blipFill>
                  <pic:spPr>
                    <a:xfrm>
                      <a:off x="0" y="0"/>
                      <a:ext cx="5274310" cy="1623060"/>
                    </a:xfrm>
                    <a:prstGeom prst="rect">
                      <a:avLst/>
                    </a:prstGeom>
                  </pic:spPr>
                </pic:pic>
              </a:graphicData>
            </a:graphic>
          </wp:inline>
        </w:drawing>
      </w:r>
    </w:p>
    <w:p w:rsidR="008C666F" w:rsidRDefault="008C666F" w:rsidP="009628EF">
      <w:pPr>
        <w:ind w:firstLineChars="50" w:firstLine="120"/>
        <w:rPr>
          <w:rFonts w:ascii="Times New Roman" w:hAnsi="Times New Roman" w:cs="Times New Roman"/>
        </w:rPr>
      </w:pPr>
    </w:p>
    <w:p w:rsidR="00CF1B37" w:rsidRDefault="00CF1B37" w:rsidP="009628EF">
      <w:pPr>
        <w:ind w:firstLineChars="50" w:firstLine="120"/>
        <w:rPr>
          <w:rFonts w:ascii="Times New Roman" w:hAnsi="Times New Roman" w:cs="Times New Roman"/>
        </w:rPr>
      </w:pPr>
    </w:p>
    <w:p w:rsidR="00CF1B37" w:rsidRDefault="00CF1B37" w:rsidP="009628EF">
      <w:pPr>
        <w:ind w:firstLineChars="50" w:firstLine="120"/>
        <w:rPr>
          <w:rFonts w:ascii="Times New Roman" w:hAnsi="Times New Roman" w:cs="Times New Roman"/>
        </w:rPr>
      </w:pPr>
    </w:p>
    <w:p w:rsidR="00CF1B37" w:rsidRDefault="00CF1B37" w:rsidP="009628EF">
      <w:pPr>
        <w:ind w:firstLineChars="50" w:firstLine="120"/>
        <w:rPr>
          <w:rFonts w:ascii="Times New Roman" w:hAnsi="Times New Roman" w:cs="Times New Roman"/>
        </w:rPr>
      </w:pPr>
      <w:r w:rsidRPr="00CF1B37">
        <w:rPr>
          <w:rFonts w:ascii="Times New Roman" w:hAnsi="Times New Roman" w:cs="Times New Roman"/>
          <w:noProof/>
        </w:rPr>
        <w:lastRenderedPageBreak/>
        <w:drawing>
          <wp:inline distT="0" distB="0" distL="0" distR="0" wp14:anchorId="0D056348" wp14:editId="2A50A55D">
            <wp:extent cx="5274310" cy="3526790"/>
            <wp:effectExtent l="0" t="0" r="0" b="3810"/>
            <wp:docPr id="626975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75591" name=""/>
                    <pic:cNvPicPr/>
                  </pic:nvPicPr>
                  <pic:blipFill>
                    <a:blip r:embed="rId36"/>
                    <a:stretch>
                      <a:fillRect/>
                    </a:stretch>
                  </pic:blipFill>
                  <pic:spPr>
                    <a:xfrm>
                      <a:off x="0" y="0"/>
                      <a:ext cx="5274310" cy="3526790"/>
                    </a:xfrm>
                    <a:prstGeom prst="rect">
                      <a:avLst/>
                    </a:prstGeom>
                  </pic:spPr>
                </pic:pic>
              </a:graphicData>
            </a:graphic>
          </wp:inline>
        </w:drawing>
      </w:r>
    </w:p>
    <w:p w:rsidR="00CF1B37" w:rsidRDefault="00CF1B37" w:rsidP="00CF1B37">
      <w:pPr>
        <w:rPr>
          <w:rFonts w:ascii="Times New Roman" w:hAnsi="Times New Roman" w:cs="Times New Roman"/>
        </w:rPr>
      </w:pPr>
      <w:r>
        <w:rPr>
          <w:rFonts w:ascii="Times New Roman" w:hAnsi="Times New Roman" w:cs="Times New Roman" w:hint="eastAsia"/>
        </w:rPr>
        <w:t>这两个如何看？</w:t>
      </w:r>
    </w:p>
    <w:p w:rsidR="00CF1B37" w:rsidRDefault="00CF1B37" w:rsidP="00CF1B37">
      <w:pPr>
        <w:rPr>
          <w:rFonts w:ascii="Times New Roman" w:hAnsi="Times New Roman" w:cs="Times New Roman" w:hint="eastAsia"/>
        </w:rPr>
      </w:pPr>
    </w:p>
    <w:p w:rsidR="00E1371A" w:rsidRDefault="00E1371A" w:rsidP="00CF1B37">
      <w:pPr>
        <w:rPr>
          <w:rFonts w:ascii="Times New Roman" w:hAnsi="Times New Roman" w:cs="Times New Roman"/>
        </w:rPr>
      </w:pPr>
    </w:p>
    <w:p w:rsidR="00E1371A" w:rsidRDefault="00E1371A" w:rsidP="00CF1B37">
      <w:pPr>
        <w:rPr>
          <w:rFonts w:ascii="Times New Roman" w:hAnsi="Times New Roman" w:cs="Times New Roman"/>
        </w:rPr>
      </w:pPr>
    </w:p>
    <w:p w:rsidR="002363C8" w:rsidRPr="00E1371A" w:rsidRDefault="002363C8" w:rsidP="00CF1B37">
      <w:pPr>
        <w:rPr>
          <w:rFonts w:ascii="Times New Roman" w:hAnsi="Times New Roman" w:cs="Times New Roman"/>
        </w:rPr>
      </w:pPr>
    </w:p>
    <w:sectPr w:rsidR="002363C8" w:rsidRPr="00E1371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58F"/>
    <w:multiLevelType w:val="hybridMultilevel"/>
    <w:tmpl w:val="6A30531E"/>
    <w:lvl w:ilvl="0" w:tplc="E02EDB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3C7CFC"/>
    <w:multiLevelType w:val="hybridMultilevel"/>
    <w:tmpl w:val="5A421822"/>
    <w:lvl w:ilvl="0" w:tplc="3BB282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76B4970"/>
    <w:multiLevelType w:val="multilevel"/>
    <w:tmpl w:val="25463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95612"/>
    <w:multiLevelType w:val="multilevel"/>
    <w:tmpl w:val="7584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49197C"/>
    <w:multiLevelType w:val="multilevel"/>
    <w:tmpl w:val="D754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6310B7"/>
    <w:multiLevelType w:val="hybridMultilevel"/>
    <w:tmpl w:val="12C6AE5A"/>
    <w:lvl w:ilvl="0" w:tplc="315013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6B061F2"/>
    <w:multiLevelType w:val="multilevel"/>
    <w:tmpl w:val="9E20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AF5574"/>
    <w:multiLevelType w:val="hybridMultilevel"/>
    <w:tmpl w:val="196A6CE6"/>
    <w:lvl w:ilvl="0" w:tplc="175A4C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E2A4DAA"/>
    <w:multiLevelType w:val="hybridMultilevel"/>
    <w:tmpl w:val="11D474A8"/>
    <w:lvl w:ilvl="0" w:tplc="4D7278D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F1F7F7F"/>
    <w:multiLevelType w:val="hybridMultilevel"/>
    <w:tmpl w:val="9E583842"/>
    <w:lvl w:ilvl="0" w:tplc="5066B3C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302C3FF5"/>
    <w:multiLevelType w:val="hybridMultilevel"/>
    <w:tmpl w:val="66ECF906"/>
    <w:lvl w:ilvl="0" w:tplc="BF3E23A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97322FF"/>
    <w:multiLevelType w:val="hybridMultilevel"/>
    <w:tmpl w:val="07129ECA"/>
    <w:lvl w:ilvl="0" w:tplc="C07261C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C3E56CB"/>
    <w:multiLevelType w:val="multilevel"/>
    <w:tmpl w:val="E38E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A112E"/>
    <w:multiLevelType w:val="hybridMultilevel"/>
    <w:tmpl w:val="2F2E60CA"/>
    <w:lvl w:ilvl="0" w:tplc="4E84702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4694A64"/>
    <w:multiLevelType w:val="hybridMultilevel"/>
    <w:tmpl w:val="9DA2C4C0"/>
    <w:lvl w:ilvl="0" w:tplc="E5D476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6F590A29"/>
    <w:multiLevelType w:val="hybridMultilevel"/>
    <w:tmpl w:val="C9B0EBFA"/>
    <w:lvl w:ilvl="0" w:tplc="921EEB9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1477E7D"/>
    <w:multiLevelType w:val="hybridMultilevel"/>
    <w:tmpl w:val="02C2218C"/>
    <w:lvl w:ilvl="0" w:tplc="C9A8D57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06610766">
    <w:abstractNumId w:val="7"/>
  </w:num>
  <w:num w:numId="2" w16cid:durableId="1451121855">
    <w:abstractNumId w:val="12"/>
  </w:num>
  <w:num w:numId="3" w16cid:durableId="978919062">
    <w:abstractNumId w:val="4"/>
  </w:num>
  <w:num w:numId="4" w16cid:durableId="1571691660">
    <w:abstractNumId w:val="3"/>
  </w:num>
  <w:num w:numId="5" w16cid:durableId="997223197">
    <w:abstractNumId w:val="5"/>
  </w:num>
  <w:num w:numId="6" w16cid:durableId="590236833">
    <w:abstractNumId w:val="0"/>
  </w:num>
  <w:num w:numId="7" w16cid:durableId="1694763851">
    <w:abstractNumId w:val="14"/>
  </w:num>
  <w:num w:numId="8" w16cid:durableId="1441297419">
    <w:abstractNumId w:val="8"/>
  </w:num>
  <w:num w:numId="9" w16cid:durableId="321737543">
    <w:abstractNumId w:val="6"/>
  </w:num>
  <w:num w:numId="10" w16cid:durableId="1742092320">
    <w:abstractNumId w:val="2"/>
  </w:num>
  <w:num w:numId="11" w16cid:durableId="55860846">
    <w:abstractNumId w:val="16"/>
  </w:num>
  <w:num w:numId="12" w16cid:durableId="1176923899">
    <w:abstractNumId w:val="10"/>
  </w:num>
  <w:num w:numId="13" w16cid:durableId="1964774418">
    <w:abstractNumId w:val="13"/>
  </w:num>
  <w:num w:numId="14" w16cid:durableId="1821729710">
    <w:abstractNumId w:val="15"/>
  </w:num>
  <w:num w:numId="15" w16cid:durableId="2086485341">
    <w:abstractNumId w:val="11"/>
  </w:num>
  <w:num w:numId="16" w16cid:durableId="1335381628">
    <w:abstractNumId w:val="1"/>
  </w:num>
  <w:num w:numId="17" w16cid:durableId="6859064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D85"/>
    <w:rsid w:val="00001C55"/>
    <w:rsid w:val="0000432E"/>
    <w:rsid w:val="00007F3B"/>
    <w:rsid w:val="00026629"/>
    <w:rsid w:val="000351CC"/>
    <w:rsid w:val="00036DB2"/>
    <w:rsid w:val="000432E8"/>
    <w:rsid w:val="000475E9"/>
    <w:rsid w:val="00054660"/>
    <w:rsid w:val="00057324"/>
    <w:rsid w:val="00066167"/>
    <w:rsid w:val="00072395"/>
    <w:rsid w:val="00072516"/>
    <w:rsid w:val="00081B40"/>
    <w:rsid w:val="00086974"/>
    <w:rsid w:val="00095072"/>
    <w:rsid w:val="000C1EA3"/>
    <w:rsid w:val="000C49DB"/>
    <w:rsid w:val="000D556A"/>
    <w:rsid w:val="000E0B94"/>
    <w:rsid w:val="000E4450"/>
    <w:rsid w:val="00105079"/>
    <w:rsid w:val="00120B2B"/>
    <w:rsid w:val="0012472B"/>
    <w:rsid w:val="00125FF1"/>
    <w:rsid w:val="00127960"/>
    <w:rsid w:val="00131D9B"/>
    <w:rsid w:val="001368E4"/>
    <w:rsid w:val="00136B10"/>
    <w:rsid w:val="001731B3"/>
    <w:rsid w:val="00176456"/>
    <w:rsid w:val="0018581C"/>
    <w:rsid w:val="00194DDE"/>
    <w:rsid w:val="001A184C"/>
    <w:rsid w:val="001A7361"/>
    <w:rsid w:val="001C003E"/>
    <w:rsid w:val="001C0CF9"/>
    <w:rsid w:val="001C35AE"/>
    <w:rsid w:val="001C47FE"/>
    <w:rsid w:val="001E2AA1"/>
    <w:rsid w:val="001E346A"/>
    <w:rsid w:val="001E62B7"/>
    <w:rsid w:val="001F40D3"/>
    <w:rsid w:val="00200781"/>
    <w:rsid w:val="00203D38"/>
    <w:rsid w:val="002070C4"/>
    <w:rsid w:val="002101D9"/>
    <w:rsid w:val="002363C8"/>
    <w:rsid w:val="00247F34"/>
    <w:rsid w:val="00256302"/>
    <w:rsid w:val="0026102F"/>
    <w:rsid w:val="00261670"/>
    <w:rsid w:val="00271342"/>
    <w:rsid w:val="00275C37"/>
    <w:rsid w:val="00282EFF"/>
    <w:rsid w:val="00287C90"/>
    <w:rsid w:val="00291984"/>
    <w:rsid w:val="002A1A0F"/>
    <w:rsid w:val="002A7A30"/>
    <w:rsid w:val="002B34F5"/>
    <w:rsid w:val="002C2C89"/>
    <w:rsid w:val="002D39BA"/>
    <w:rsid w:val="002D49E0"/>
    <w:rsid w:val="002D5807"/>
    <w:rsid w:val="002F039B"/>
    <w:rsid w:val="002F211B"/>
    <w:rsid w:val="003022A0"/>
    <w:rsid w:val="0031375C"/>
    <w:rsid w:val="00315AC4"/>
    <w:rsid w:val="00327007"/>
    <w:rsid w:val="00337C76"/>
    <w:rsid w:val="003705B7"/>
    <w:rsid w:val="00374370"/>
    <w:rsid w:val="003768BB"/>
    <w:rsid w:val="00377B72"/>
    <w:rsid w:val="0038726D"/>
    <w:rsid w:val="003A216A"/>
    <w:rsid w:val="003A48E1"/>
    <w:rsid w:val="003B4B07"/>
    <w:rsid w:val="003D1ADA"/>
    <w:rsid w:val="003D57E1"/>
    <w:rsid w:val="003D5BB2"/>
    <w:rsid w:val="003E1E3E"/>
    <w:rsid w:val="003F524F"/>
    <w:rsid w:val="003F6241"/>
    <w:rsid w:val="004036EB"/>
    <w:rsid w:val="00407CE3"/>
    <w:rsid w:val="00442DF2"/>
    <w:rsid w:val="00457D48"/>
    <w:rsid w:val="004621CA"/>
    <w:rsid w:val="0047030E"/>
    <w:rsid w:val="00477090"/>
    <w:rsid w:val="004976F1"/>
    <w:rsid w:val="004A426C"/>
    <w:rsid w:val="004B45CE"/>
    <w:rsid w:val="004D2E3C"/>
    <w:rsid w:val="004D7160"/>
    <w:rsid w:val="004E5A75"/>
    <w:rsid w:val="004E7706"/>
    <w:rsid w:val="004E7C3C"/>
    <w:rsid w:val="004F70D8"/>
    <w:rsid w:val="00503BED"/>
    <w:rsid w:val="00511E5D"/>
    <w:rsid w:val="00512B29"/>
    <w:rsid w:val="00527B6D"/>
    <w:rsid w:val="00541B76"/>
    <w:rsid w:val="00542191"/>
    <w:rsid w:val="00545A38"/>
    <w:rsid w:val="0054740A"/>
    <w:rsid w:val="00554922"/>
    <w:rsid w:val="005737D8"/>
    <w:rsid w:val="00574005"/>
    <w:rsid w:val="0057623D"/>
    <w:rsid w:val="00585DBD"/>
    <w:rsid w:val="005905A9"/>
    <w:rsid w:val="005924EA"/>
    <w:rsid w:val="00594FB1"/>
    <w:rsid w:val="005A3A80"/>
    <w:rsid w:val="005A5BA6"/>
    <w:rsid w:val="005B03D8"/>
    <w:rsid w:val="005C1111"/>
    <w:rsid w:val="005D3F90"/>
    <w:rsid w:val="005E0DF5"/>
    <w:rsid w:val="005E4B31"/>
    <w:rsid w:val="005E4B48"/>
    <w:rsid w:val="00602366"/>
    <w:rsid w:val="006071C7"/>
    <w:rsid w:val="00620943"/>
    <w:rsid w:val="006314FE"/>
    <w:rsid w:val="00631D85"/>
    <w:rsid w:val="00645791"/>
    <w:rsid w:val="00646C9F"/>
    <w:rsid w:val="006519F2"/>
    <w:rsid w:val="00673C52"/>
    <w:rsid w:val="00680F88"/>
    <w:rsid w:val="006820B4"/>
    <w:rsid w:val="00687961"/>
    <w:rsid w:val="00691A70"/>
    <w:rsid w:val="00694FAE"/>
    <w:rsid w:val="00695220"/>
    <w:rsid w:val="006A1BE3"/>
    <w:rsid w:val="006C311B"/>
    <w:rsid w:val="006E33D5"/>
    <w:rsid w:val="006F59BB"/>
    <w:rsid w:val="006F7F2C"/>
    <w:rsid w:val="00704848"/>
    <w:rsid w:val="00706407"/>
    <w:rsid w:val="00726ACA"/>
    <w:rsid w:val="0074267D"/>
    <w:rsid w:val="0075280A"/>
    <w:rsid w:val="00761CD3"/>
    <w:rsid w:val="00765C08"/>
    <w:rsid w:val="00777377"/>
    <w:rsid w:val="007774E4"/>
    <w:rsid w:val="00784F53"/>
    <w:rsid w:val="00787FD3"/>
    <w:rsid w:val="007B5192"/>
    <w:rsid w:val="007C0731"/>
    <w:rsid w:val="007C103A"/>
    <w:rsid w:val="007C15EE"/>
    <w:rsid w:val="007C5B82"/>
    <w:rsid w:val="007C79FD"/>
    <w:rsid w:val="007E2D34"/>
    <w:rsid w:val="00831D46"/>
    <w:rsid w:val="00842CE0"/>
    <w:rsid w:val="00843DE0"/>
    <w:rsid w:val="00843E61"/>
    <w:rsid w:val="008472AD"/>
    <w:rsid w:val="00873BFE"/>
    <w:rsid w:val="00874345"/>
    <w:rsid w:val="00875272"/>
    <w:rsid w:val="00881DB0"/>
    <w:rsid w:val="0088252B"/>
    <w:rsid w:val="008B6FB4"/>
    <w:rsid w:val="008B7546"/>
    <w:rsid w:val="008C666F"/>
    <w:rsid w:val="008D27DD"/>
    <w:rsid w:val="008D4A65"/>
    <w:rsid w:val="008E392F"/>
    <w:rsid w:val="008E6579"/>
    <w:rsid w:val="008F5AC8"/>
    <w:rsid w:val="008F6E1C"/>
    <w:rsid w:val="009108B3"/>
    <w:rsid w:val="00922AD9"/>
    <w:rsid w:val="0092312C"/>
    <w:rsid w:val="009271DD"/>
    <w:rsid w:val="009339E1"/>
    <w:rsid w:val="00935C61"/>
    <w:rsid w:val="009541D5"/>
    <w:rsid w:val="009628EF"/>
    <w:rsid w:val="00966CDF"/>
    <w:rsid w:val="00974B77"/>
    <w:rsid w:val="00977805"/>
    <w:rsid w:val="00996802"/>
    <w:rsid w:val="00997DD8"/>
    <w:rsid w:val="009A46AC"/>
    <w:rsid w:val="009A52E8"/>
    <w:rsid w:val="009B4A18"/>
    <w:rsid w:val="009C3507"/>
    <w:rsid w:val="009D0D15"/>
    <w:rsid w:val="009D201A"/>
    <w:rsid w:val="009D2FBC"/>
    <w:rsid w:val="009E54FB"/>
    <w:rsid w:val="00A06A80"/>
    <w:rsid w:val="00A16F39"/>
    <w:rsid w:val="00A26996"/>
    <w:rsid w:val="00A30D7C"/>
    <w:rsid w:val="00A369BD"/>
    <w:rsid w:val="00A37195"/>
    <w:rsid w:val="00A42205"/>
    <w:rsid w:val="00A571F3"/>
    <w:rsid w:val="00A63160"/>
    <w:rsid w:val="00A71A20"/>
    <w:rsid w:val="00A725F0"/>
    <w:rsid w:val="00A7293E"/>
    <w:rsid w:val="00A730E7"/>
    <w:rsid w:val="00A740B4"/>
    <w:rsid w:val="00A74209"/>
    <w:rsid w:val="00A84239"/>
    <w:rsid w:val="00AA6D13"/>
    <w:rsid w:val="00AB0D3B"/>
    <w:rsid w:val="00AB5069"/>
    <w:rsid w:val="00AC107E"/>
    <w:rsid w:val="00AD375A"/>
    <w:rsid w:val="00AD406F"/>
    <w:rsid w:val="00AD4544"/>
    <w:rsid w:val="00AD5CEE"/>
    <w:rsid w:val="00AF39AA"/>
    <w:rsid w:val="00B052A8"/>
    <w:rsid w:val="00B138D5"/>
    <w:rsid w:val="00B301CA"/>
    <w:rsid w:val="00B33E58"/>
    <w:rsid w:val="00B35AFE"/>
    <w:rsid w:val="00B402B3"/>
    <w:rsid w:val="00B4399E"/>
    <w:rsid w:val="00B439A1"/>
    <w:rsid w:val="00B461A9"/>
    <w:rsid w:val="00B46263"/>
    <w:rsid w:val="00B474C3"/>
    <w:rsid w:val="00B9715A"/>
    <w:rsid w:val="00BC459D"/>
    <w:rsid w:val="00BD1742"/>
    <w:rsid w:val="00BD3AE4"/>
    <w:rsid w:val="00C0120D"/>
    <w:rsid w:val="00C01760"/>
    <w:rsid w:val="00C04C12"/>
    <w:rsid w:val="00C04EC2"/>
    <w:rsid w:val="00C075CC"/>
    <w:rsid w:val="00C20691"/>
    <w:rsid w:val="00C24703"/>
    <w:rsid w:val="00C36E25"/>
    <w:rsid w:val="00C47777"/>
    <w:rsid w:val="00C56CA5"/>
    <w:rsid w:val="00C57ED3"/>
    <w:rsid w:val="00C617CA"/>
    <w:rsid w:val="00C63440"/>
    <w:rsid w:val="00C73D13"/>
    <w:rsid w:val="00C749B5"/>
    <w:rsid w:val="00C758DD"/>
    <w:rsid w:val="00C84849"/>
    <w:rsid w:val="00C9240F"/>
    <w:rsid w:val="00CB0D18"/>
    <w:rsid w:val="00CB59D7"/>
    <w:rsid w:val="00CB6779"/>
    <w:rsid w:val="00CB6AD8"/>
    <w:rsid w:val="00CC7EC9"/>
    <w:rsid w:val="00CD113B"/>
    <w:rsid w:val="00CE62A4"/>
    <w:rsid w:val="00CF1B37"/>
    <w:rsid w:val="00CF76FE"/>
    <w:rsid w:val="00D0520A"/>
    <w:rsid w:val="00D062D9"/>
    <w:rsid w:val="00D11BCD"/>
    <w:rsid w:val="00D3143F"/>
    <w:rsid w:val="00D3292E"/>
    <w:rsid w:val="00D32BF4"/>
    <w:rsid w:val="00D32E56"/>
    <w:rsid w:val="00D713B4"/>
    <w:rsid w:val="00D72941"/>
    <w:rsid w:val="00D80318"/>
    <w:rsid w:val="00D90847"/>
    <w:rsid w:val="00D9362C"/>
    <w:rsid w:val="00DB1926"/>
    <w:rsid w:val="00DB6743"/>
    <w:rsid w:val="00DC09D1"/>
    <w:rsid w:val="00DC65A2"/>
    <w:rsid w:val="00DD1B4E"/>
    <w:rsid w:val="00DE2DFC"/>
    <w:rsid w:val="00DF59EA"/>
    <w:rsid w:val="00DF5D16"/>
    <w:rsid w:val="00E02684"/>
    <w:rsid w:val="00E10F3D"/>
    <w:rsid w:val="00E1371A"/>
    <w:rsid w:val="00E407CD"/>
    <w:rsid w:val="00E535A6"/>
    <w:rsid w:val="00E74514"/>
    <w:rsid w:val="00E853E3"/>
    <w:rsid w:val="00E854FC"/>
    <w:rsid w:val="00E8671D"/>
    <w:rsid w:val="00E969D4"/>
    <w:rsid w:val="00E97061"/>
    <w:rsid w:val="00EA0A79"/>
    <w:rsid w:val="00EA5C99"/>
    <w:rsid w:val="00EB2A1A"/>
    <w:rsid w:val="00EB3B77"/>
    <w:rsid w:val="00EB40E7"/>
    <w:rsid w:val="00EB7B24"/>
    <w:rsid w:val="00ED4E37"/>
    <w:rsid w:val="00EF133C"/>
    <w:rsid w:val="00EF2F33"/>
    <w:rsid w:val="00F231F0"/>
    <w:rsid w:val="00F237B8"/>
    <w:rsid w:val="00F23CB1"/>
    <w:rsid w:val="00F36F06"/>
    <w:rsid w:val="00F45CA3"/>
    <w:rsid w:val="00F55D73"/>
    <w:rsid w:val="00F6240C"/>
    <w:rsid w:val="00F710DA"/>
    <w:rsid w:val="00F73537"/>
    <w:rsid w:val="00F803BC"/>
    <w:rsid w:val="00F866EB"/>
    <w:rsid w:val="00F868DB"/>
    <w:rsid w:val="00F92E2B"/>
    <w:rsid w:val="00F93AA6"/>
    <w:rsid w:val="00F94EAB"/>
    <w:rsid w:val="00F96E39"/>
    <w:rsid w:val="00FA1054"/>
    <w:rsid w:val="00FA17D2"/>
    <w:rsid w:val="00FA770C"/>
    <w:rsid w:val="00FA7808"/>
    <w:rsid w:val="00FB5E30"/>
    <w:rsid w:val="00FC595F"/>
    <w:rsid w:val="00FC7EDE"/>
    <w:rsid w:val="00FD6AEE"/>
    <w:rsid w:val="00FD7FFA"/>
    <w:rsid w:val="00FE5BC5"/>
    <w:rsid w:val="00FE6EC1"/>
    <w:rsid w:val="00FF58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DFCC240-0264-F74C-B259-A23AD6494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7377"/>
    <w:rPr>
      <w:rFonts w:ascii="宋体" w:eastAsia="宋体" w:hAnsi="宋体" w:cs="宋体"/>
      <w:kern w:val="0"/>
      <w:sz w:val="24"/>
    </w:rPr>
  </w:style>
  <w:style w:type="paragraph" w:styleId="1">
    <w:name w:val="heading 1"/>
    <w:basedOn w:val="a"/>
    <w:link w:val="10"/>
    <w:uiPriority w:val="9"/>
    <w:qFormat/>
    <w:rsid w:val="002F211B"/>
    <w:pPr>
      <w:spacing w:before="100" w:beforeAutospacing="1" w:after="100" w:afterAutospacing="1"/>
      <w:outlineLvl w:val="0"/>
    </w:pPr>
    <w:rPr>
      <w:b/>
      <w:bCs/>
      <w:kern w:val="36"/>
      <w:sz w:val="48"/>
      <w:szCs w:val="48"/>
    </w:rPr>
  </w:style>
  <w:style w:type="paragraph" w:styleId="2">
    <w:name w:val="heading 2"/>
    <w:basedOn w:val="a"/>
    <w:link w:val="20"/>
    <w:uiPriority w:val="9"/>
    <w:qFormat/>
    <w:rsid w:val="002F211B"/>
    <w:pPr>
      <w:spacing w:before="100" w:beforeAutospacing="1" w:after="100" w:afterAutospacing="1"/>
      <w:outlineLvl w:val="1"/>
    </w:pPr>
    <w:rPr>
      <w:b/>
      <w:bCs/>
      <w:sz w:val="36"/>
      <w:szCs w:val="36"/>
    </w:rPr>
  </w:style>
  <w:style w:type="paragraph" w:styleId="3">
    <w:name w:val="heading 3"/>
    <w:basedOn w:val="a"/>
    <w:link w:val="30"/>
    <w:uiPriority w:val="9"/>
    <w:qFormat/>
    <w:rsid w:val="002F211B"/>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24703"/>
    <w:rPr>
      <w:color w:val="0563C1" w:themeColor="hyperlink"/>
      <w:u w:val="single"/>
    </w:rPr>
  </w:style>
  <w:style w:type="character" w:styleId="a4">
    <w:name w:val="Unresolved Mention"/>
    <w:basedOn w:val="a0"/>
    <w:uiPriority w:val="99"/>
    <w:semiHidden/>
    <w:unhideWhenUsed/>
    <w:rsid w:val="00C24703"/>
    <w:rPr>
      <w:color w:val="605E5C"/>
      <w:shd w:val="clear" w:color="auto" w:fill="E1DFDD"/>
    </w:rPr>
  </w:style>
  <w:style w:type="character" w:styleId="a5">
    <w:name w:val="FollowedHyperlink"/>
    <w:basedOn w:val="a0"/>
    <w:uiPriority w:val="99"/>
    <w:semiHidden/>
    <w:unhideWhenUsed/>
    <w:rsid w:val="00922AD9"/>
    <w:rPr>
      <w:color w:val="954F72" w:themeColor="followedHyperlink"/>
      <w:u w:val="single"/>
    </w:rPr>
  </w:style>
  <w:style w:type="paragraph" w:styleId="a6">
    <w:name w:val="List Paragraph"/>
    <w:basedOn w:val="a"/>
    <w:uiPriority w:val="34"/>
    <w:qFormat/>
    <w:rsid w:val="00922AD9"/>
    <w:pPr>
      <w:ind w:firstLineChars="200" w:firstLine="420"/>
    </w:pPr>
  </w:style>
  <w:style w:type="paragraph" w:styleId="HTML">
    <w:name w:val="HTML Preformatted"/>
    <w:basedOn w:val="a"/>
    <w:link w:val="HTML0"/>
    <w:uiPriority w:val="99"/>
    <w:semiHidden/>
    <w:unhideWhenUsed/>
    <w:rsid w:val="00A72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A725F0"/>
    <w:rPr>
      <w:rFonts w:ascii="宋体" w:eastAsia="宋体" w:hAnsi="宋体" w:cs="宋体"/>
      <w:kern w:val="0"/>
      <w:sz w:val="24"/>
    </w:rPr>
  </w:style>
  <w:style w:type="character" w:styleId="HTML1">
    <w:name w:val="HTML Code"/>
    <w:basedOn w:val="a0"/>
    <w:uiPriority w:val="99"/>
    <w:semiHidden/>
    <w:unhideWhenUsed/>
    <w:rsid w:val="00A725F0"/>
    <w:rPr>
      <w:rFonts w:ascii="宋体" w:eastAsia="宋体" w:hAnsi="宋体" w:cs="宋体"/>
      <w:sz w:val="24"/>
      <w:szCs w:val="24"/>
    </w:rPr>
  </w:style>
  <w:style w:type="character" w:customStyle="1" w:styleId="token">
    <w:name w:val="token"/>
    <w:basedOn w:val="a0"/>
    <w:rsid w:val="00A725F0"/>
  </w:style>
  <w:style w:type="character" w:customStyle="1" w:styleId="10">
    <w:name w:val="标题 1 字符"/>
    <w:basedOn w:val="a0"/>
    <w:link w:val="1"/>
    <w:uiPriority w:val="9"/>
    <w:rsid w:val="002F211B"/>
    <w:rPr>
      <w:rFonts w:ascii="宋体" w:eastAsia="宋体" w:hAnsi="宋体" w:cs="宋体"/>
      <w:b/>
      <w:bCs/>
      <w:kern w:val="36"/>
      <w:sz w:val="48"/>
      <w:szCs w:val="48"/>
    </w:rPr>
  </w:style>
  <w:style w:type="character" w:customStyle="1" w:styleId="20">
    <w:name w:val="标题 2 字符"/>
    <w:basedOn w:val="a0"/>
    <w:link w:val="2"/>
    <w:uiPriority w:val="9"/>
    <w:rsid w:val="002F211B"/>
    <w:rPr>
      <w:rFonts w:ascii="宋体" w:eastAsia="宋体" w:hAnsi="宋体" w:cs="宋体"/>
      <w:b/>
      <w:bCs/>
      <w:kern w:val="0"/>
      <w:sz w:val="36"/>
      <w:szCs w:val="36"/>
    </w:rPr>
  </w:style>
  <w:style w:type="character" w:customStyle="1" w:styleId="30">
    <w:name w:val="标题 3 字符"/>
    <w:basedOn w:val="a0"/>
    <w:link w:val="3"/>
    <w:uiPriority w:val="9"/>
    <w:rsid w:val="002F211B"/>
    <w:rPr>
      <w:rFonts w:ascii="宋体" w:eastAsia="宋体" w:hAnsi="宋体" w:cs="宋体"/>
      <w:b/>
      <w:bCs/>
      <w:kern w:val="0"/>
      <w:sz w:val="27"/>
      <w:szCs w:val="27"/>
    </w:rPr>
  </w:style>
  <w:style w:type="paragraph" w:styleId="a7">
    <w:name w:val="Normal (Web)"/>
    <w:basedOn w:val="a"/>
    <w:uiPriority w:val="99"/>
    <w:unhideWhenUsed/>
    <w:rsid w:val="002F211B"/>
    <w:pPr>
      <w:spacing w:before="100" w:beforeAutospacing="1" w:after="100" w:afterAutospacing="1"/>
    </w:pPr>
  </w:style>
  <w:style w:type="character" w:styleId="a8">
    <w:name w:val="Strong"/>
    <w:basedOn w:val="a0"/>
    <w:uiPriority w:val="22"/>
    <w:qFormat/>
    <w:rsid w:val="002F211B"/>
    <w:rPr>
      <w:b/>
      <w:bCs/>
    </w:rPr>
  </w:style>
  <w:style w:type="character" w:styleId="a9">
    <w:name w:val="Emphasis"/>
    <w:basedOn w:val="a0"/>
    <w:uiPriority w:val="20"/>
    <w:qFormat/>
    <w:rsid w:val="004E77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836486">
      <w:bodyDiv w:val="1"/>
      <w:marLeft w:val="0"/>
      <w:marRight w:val="0"/>
      <w:marTop w:val="0"/>
      <w:marBottom w:val="0"/>
      <w:divBdr>
        <w:top w:val="none" w:sz="0" w:space="0" w:color="auto"/>
        <w:left w:val="none" w:sz="0" w:space="0" w:color="auto"/>
        <w:bottom w:val="none" w:sz="0" w:space="0" w:color="auto"/>
        <w:right w:val="none" w:sz="0" w:space="0" w:color="auto"/>
      </w:divBdr>
    </w:div>
    <w:div w:id="555315873">
      <w:bodyDiv w:val="1"/>
      <w:marLeft w:val="0"/>
      <w:marRight w:val="0"/>
      <w:marTop w:val="0"/>
      <w:marBottom w:val="0"/>
      <w:divBdr>
        <w:top w:val="none" w:sz="0" w:space="0" w:color="auto"/>
        <w:left w:val="none" w:sz="0" w:space="0" w:color="auto"/>
        <w:bottom w:val="none" w:sz="0" w:space="0" w:color="auto"/>
        <w:right w:val="none" w:sz="0" w:space="0" w:color="auto"/>
      </w:divBdr>
    </w:div>
    <w:div w:id="586115898">
      <w:bodyDiv w:val="1"/>
      <w:marLeft w:val="0"/>
      <w:marRight w:val="0"/>
      <w:marTop w:val="0"/>
      <w:marBottom w:val="0"/>
      <w:divBdr>
        <w:top w:val="none" w:sz="0" w:space="0" w:color="auto"/>
        <w:left w:val="none" w:sz="0" w:space="0" w:color="auto"/>
        <w:bottom w:val="none" w:sz="0" w:space="0" w:color="auto"/>
        <w:right w:val="none" w:sz="0" w:space="0" w:color="auto"/>
      </w:divBdr>
      <w:divsChild>
        <w:div w:id="754789393">
          <w:marLeft w:val="-225"/>
          <w:marRight w:val="-225"/>
          <w:marTop w:val="0"/>
          <w:marBottom w:val="0"/>
          <w:divBdr>
            <w:top w:val="none" w:sz="0" w:space="0" w:color="auto"/>
            <w:left w:val="none" w:sz="0" w:space="0" w:color="auto"/>
            <w:bottom w:val="none" w:sz="0" w:space="0" w:color="auto"/>
            <w:right w:val="none" w:sz="0" w:space="0" w:color="auto"/>
          </w:divBdr>
          <w:divsChild>
            <w:div w:id="1615819265">
              <w:marLeft w:val="0"/>
              <w:marRight w:val="0"/>
              <w:marTop w:val="0"/>
              <w:marBottom w:val="0"/>
              <w:divBdr>
                <w:top w:val="none" w:sz="0" w:space="0" w:color="auto"/>
                <w:left w:val="none" w:sz="0" w:space="0" w:color="auto"/>
                <w:bottom w:val="none" w:sz="0" w:space="0" w:color="auto"/>
                <w:right w:val="none" w:sz="0" w:space="0" w:color="auto"/>
              </w:divBdr>
            </w:div>
          </w:divsChild>
        </w:div>
        <w:div w:id="171258701">
          <w:marLeft w:val="0"/>
          <w:marRight w:val="0"/>
          <w:marTop w:val="0"/>
          <w:marBottom w:val="0"/>
          <w:divBdr>
            <w:top w:val="none" w:sz="0" w:space="0" w:color="auto"/>
            <w:left w:val="none" w:sz="0" w:space="0" w:color="auto"/>
            <w:bottom w:val="none" w:sz="0" w:space="0" w:color="auto"/>
            <w:right w:val="none" w:sz="0" w:space="0" w:color="auto"/>
          </w:divBdr>
        </w:div>
      </w:divsChild>
    </w:div>
    <w:div w:id="1539274617">
      <w:bodyDiv w:val="1"/>
      <w:marLeft w:val="0"/>
      <w:marRight w:val="0"/>
      <w:marTop w:val="0"/>
      <w:marBottom w:val="0"/>
      <w:divBdr>
        <w:top w:val="none" w:sz="0" w:space="0" w:color="auto"/>
        <w:left w:val="none" w:sz="0" w:space="0" w:color="auto"/>
        <w:bottom w:val="none" w:sz="0" w:space="0" w:color="auto"/>
        <w:right w:val="none" w:sz="0" w:space="0" w:color="auto"/>
      </w:divBdr>
    </w:div>
    <w:div w:id="1738942414">
      <w:bodyDiv w:val="1"/>
      <w:marLeft w:val="0"/>
      <w:marRight w:val="0"/>
      <w:marTop w:val="0"/>
      <w:marBottom w:val="0"/>
      <w:divBdr>
        <w:top w:val="none" w:sz="0" w:space="0" w:color="auto"/>
        <w:left w:val="none" w:sz="0" w:space="0" w:color="auto"/>
        <w:bottom w:val="none" w:sz="0" w:space="0" w:color="auto"/>
        <w:right w:val="none" w:sz="0" w:space="0" w:color="auto"/>
      </w:divBdr>
    </w:div>
    <w:div w:id="2055350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cloud.tencent.com/developer/article/2305756" TargetMode="External"/><Relationship Id="rId21" Type="http://schemas.openxmlformats.org/officeDocument/2006/relationships/hyperlink" Target="https://www.intel.com/content/www/us/en/developer/tools/oneapi/vtune-profiler-download.html?operatingsystem=linux&amp;distributions=online" TargetMode="External"/><Relationship Id="rId34" Type="http://schemas.openxmlformats.org/officeDocument/2006/relationships/image" Target="media/image23.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blog.csdn.net/younger_china/article/details/23349249" TargetMode="External"/><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www.intel.com/content/www/us/en/developer/tools/oneapi/vtune-profiler.html"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blog.yufeng.info/archives/1511" TargetMode="Externa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seekstar.github.io/2021/09/19/%E5%9C%A8%E6%9C%8D%E5%8A%A1%E5%99%A8%E4%B8%8A%E4%BD%BF%E7%94%A8vtune/"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intel.com/content/www/us/en/docs/vtune-profiler/get-started-guide/2024-0/linux-os.html"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1679</TotalTime>
  <Pages>16</Pages>
  <Words>1609</Words>
  <Characters>9172</Characters>
  <Application>Microsoft Office Word</Application>
  <DocSecurity>0</DocSecurity>
  <Lines>76</Lines>
  <Paragraphs>21</Paragraphs>
  <ScaleCrop>false</ScaleCrop>
  <Company/>
  <LinksUpToDate>false</LinksUpToDate>
  <CharactersWithSpaces>10760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 文韬</dc:creator>
  <cp:keywords/>
  <dc:description/>
  <cp:lastModifiedBy>洪 文韬</cp:lastModifiedBy>
  <cp:revision>180</cp:revision>
  <dcterms:created xsi:type="dcterms:W3CDTF">2024-03-03T08:56:00Z</dcterms:created>
  <dcterms:modified xsi:type="dcterms:W3CDTF">2024-03-13T03:42:00Z</dcterms:modified>
</cp:coreProperties>
</file>